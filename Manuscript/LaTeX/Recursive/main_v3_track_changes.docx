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BF77E0" w14:textId="77777777" w:rsidR="00CC056E" w:rsidRDefault="00000000">
      <w:pPr>
        <w:pStyle w:val="Title"/>
        <w:jc w:val="left"/>
        <w:rPr>
          <w:rFonts w:ascii="Times New Roman" w:eastAsia="Times New Roman" w:hAnsi="Times New Roman" w:cs="Times New Roman"/>
          <w:sz w:val="52"/>
          <w:szCs w:val="52"/>
        </w:rPr>
      </w:pPr>
      <w:r>
        <w:rPr>
          <w:rFonts w:ascii="Times New Roman" w:eastAsia="Times New Roman" w:hAnsi="Times New Roman" w:cs="Times New Roman"/>
          <w:sz w:val="52"/>
          <w:szCs w:val="52"/>
        </w:rPr>
        <w:t>Air as dilute water: Passive air sampling reveals water-to-air transfer of environmental DNA</w:t>
      </w:r>
    </w:p>
    <w:p w14:paraId="7E66A0F7" w14:textId="77777777" w:rsidR="00CC056E" w:rsidRDefault="00000000">
      <w:pPr>
        <w:keepNext/>
        <w:keepLines/>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Yin Cheong Aden Ip</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m:t>
            </m:r>
          </m:e>
          <m:sup>
            <m:r>
              <w:rPr>
                <w:rFonts w:ascii="Cambria Math" w:eastAsia="Cambria Math" w:hAnsi="Cambria Math" w:cs="Cambria Math"/>
                <w:color w:val="000000"/>
              </w:rPr>
              <m:t>1</m:t>
            </m:r>
          </m:sup>
        </m:sSup>
      </m:oMath>
      <w:r>
        <w:rPr>
          <w:rFonts w:ascii="Times New Roman" w:eastAsia="Times New Roman" w:hAnsi="Times New Roman" w:cs="Times New Roman"/>
          <w:b/>
          <w:color w:val="000000"/>
        </w:rPr>
        <w:t>*</w:t>
      </w:r>
      <w:r>
        <w:rPr>
          <w:rFonts w:ascii="Times New Roman" w:eastAsia="Times New Roman" w:hAnsi="Times New Roman" w:cs="Times New Roman"/>
          <w:color w:val="000000"/>
        </w:rPr>
        <w:t>, Gledis Guri</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m:t>
            </m:r>
          </m:e>
          <m:sup>
            <m:r>
              <w:rPr>
                <w:rFonts w:ascii="Cambria Math" w:eastAsia="Cambria Math" w:hAnsi="Cambria Math" w:cs="Cambria Math"/>
                <w:color w:val="000000"/>
              </w:rPr>
              <m:t>1</m:t>
            </m:r>
          </m:sup>
        </m:sSup>
      </m:oMath>
      <w:r>
        <w:rPr>
          <w:rFonts w:ascii="Times New Roman" w:eastAsia="Times New Roman" w:hAnsi="Times New Roman" w:cs="Times New Roman"/>
          <w:b/>
          <w:color w:val="000000"/>
        </w:rPr>
        <w:t xml:space="preserve">*, </w:t>
      </w:r>
      <w:r>
        <w:rPr>
          <w:rFonts w:ascii="Times New Roman" w:eastAsia="Times New Roman" w:hAnsi="Times New Roman" w:cs="Times New Roman"/>
          <w:color w:val="000000"/>
        </w:rPr>
        <w:t>Elizabeth Andruszkiewicz Allan</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m:t>
            </m:r>
          </m:e>
          <m:sup>
            <m:r>
              <w:rPr>
                <w:rFonts w:ascii="Cambria Math" w:eastAsia="Cambria Math" w:hAnsi="Cambria Math" w:cs="Cambria Math"/>
                <w:color w:val="000000"/>
              </w:rPr>
              <m:t>1</m:t>
            </m:r>
          </m:sup>
        </m:sSup>
      </m:oMath>
      <w:r>
        <w:rPr>
          <w:rFonts w:ascii="Times New Roman" w:eastAsia="Times New Roman" w:hAnsi="Times New Roman" w:cs="Times New Roman"/>
          <w:color w:val="000000"/>
        </w:rPr>
        <w:t>, Ryan P. Kelly</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m:t>
            </m:r>
          </m:e>
          <m:sup>
            <m:r>
              <w:rPr>
                <w:rFonts w:ascii="Cambria Math" w:eastAsia="Cambria Math" w:hAnsi="Cambria Math" w:cs="Cambria Math"/>
                <w:color w:val="000000"/>
              </w:rPr>
              <m:t>1</m:t>
            </m:r>
          </m:sup>
        </m:sSup>
      </m:oMath>
    </w:p>
    <w:p w14:paraId="423A26B5" w14:textId="77777777" w:rsidR="00CC056E" w:rsidRDefault="00CC056E">
      <w:pPr>
        <w:pStyle w:val="Heading1"/>
      </w:pPr>
      <w:bookmarkStart w:id="0" w:name="n500y12a8gq4" w:colFirst="0" w:colLast="0"/>
      <w:bookmarkEnd w:id="0"/>
    </w:p>
    <w:tbl>
      <w:tblPr>
        <w:tblStyle w:val="a"/>
        <w:tblW w:w="9360" w:type="dxa"/>
        <w:tblInd w:w="0" w:type="dxa"/>
        <w:tblLayout w:type="fixed"/>
        <w:tblLook w:val="0020" w:firstRow="1" w:lastRow="0" w:firstColumn="0" w:lastColumn="0" w:noHBand="0" w:noVBand="0"/>
      </w:tblPr>
      <w:tblGrid>
        <w:gridCol w:w="1056"/>
        <w:gridCol w:w="8304"/>
      </w:tblGrid>
      <w:tr w:rsidR="00CC056E" w14:paraId="59673EC5" w14:textId="77777777" w:rsidTr="00CC056E">
        <w:trPr>
          <w:cnfStyle w:val="100000000000" w:firstRow="1" w:lastRow="0" w:firstColumn="0" w:lastColumn="0" w:oddVBand="0" w:evenVBand="0" w:oddHBand="0" w:evenHBand="0" w:firstRowFirstColumn="0" w:firstRowLastColumn="0" w:lastRowFirstColumn="0" w:lastRowLastColumn="0"/>
          <w:tblHeader/>
        </w:trPr>
        <w:tc>
          <w:tcPr>
            <w:tcW w:w="1056" w:type="dxa"/>
          </w:tcPr>
          <w:p w14:paraId="4BEBB4B6" w14:textId="77777777" w:rsidR="00CC056E" w:rsidRDefault="00000000">
            <w:pPr>
              <w:pBdr>
                <w:top w:val="nil"/>
                <w:left w:val="nil"/>
                <w:bottom w:val="nil"/>
                <w:right w:val="nil"/>
                <w:between w:val="nil"/>
              </w:pBdr>
              <w:spacing w:before="36" w:after="36"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8304" w:type="dxa"/>
          </w:tcPr>
          <w:p w14:paraId="2C80847B" w14:textId="77777777" w:rsidR="00CC056E" w:rsidRDefault="00000000">
            <w:pPr>
              <w:pBdr>
                <w:top w:val="nil"/>
                <w:left w:val="nil"/>
                <w:bottom w:val="nil"/>
                <w:right w:val="nil"/>
                <w:between w:val="nil"/>
              </w:pBdr>
              <w:spacing w:before="36" w:after="36"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School of Marine and Environmental Affairs, University of Washington, Seattle, Washington, USA</w:t>
            </w:r>
          </w:p>
        </w:tc>
      </w:tr>
      <w:tr w:rsidR="00CC056E" w14:paraId="49DD804D" w14:textId="77777777" w:rsidTr="00CC056E">
        <w:tc>
          <w:tcPr>
            <w:tcW w:w="1056" w:type="dxa"/>
          </w:tcPr>
          <w:p w14:paraId="68DFEE78" w14:textId="77777777" w:rsidR="00CC056E" w:rsidRDefault="00000000">
            <w:pPr>
              <w:pBdr>
                <w:top w:val="nil"/>
                <w:left w:val="nil"/>
                <w:bottom w:val="nil"/>
                <w:right w:val="nil"/>
                <w:between w:val="nil"/>
              </w:pBdr>
              <w:spacing w:before="36" w:after="36"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304" w:type="dxa"/>
          </w:tcPr>
          <w:p w14:paraId="71CC68CD" w14:textId="77777777" w:rsidR="00CC056E" w:rsidRDefault="00000000">
            <w:pPr>
              <w:pBdr>
                <w:top w:val="nil"/>
                <w:left w:val="nil"/>
                <w:bottom w:val="nil"/>
                <w:right w:val="nil"/>
                <w:between w:val="nil"/>
              </w:pBdr>
              <w:spacing w:before="36" w:after="36"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shared first authorship</w:t>
            </w:r>
          </w:p>
        </w:tc>
      </w:tr>
      <w:tr w:rsidR="00CC056E" w14:paraId="6E2155F6" w14:textId="77777777" w:rsidTr="00CC056E">
        <w:tc>
          <w:tcPr>
            <w:tcW w:w="1056" w:type="dxa"/>
          </w:tcPr>
          <w:p w14:paraId="518FDF2A" w14:textId="77777777" w:rsidR="00CC056E" w:rsidRDefault="00CC056E">
            <w:pPr>
              <w:pBdr>
                <w:top w:val="nil"/>
                <w:left w:val="nil"/>
                <w:bottom w:val="nil"/>
                <w:right w:val="nil"/>
                <w:between w:val="nil"/>
              </w:pBdr>
              <w:spacing w:before="36" w:after="36" w:line="480" w:lineRule="auto"/>
              <w:ind w:firstLine="720"/>
              <w:rPr>
                <w:rFonts w:ascii="Times New Roman" w:eastAsia="Times New Roman" w:hAnsi="Times New Roman" w:cs="Times New Roman"/>
                <w:color w:val="000000"/>
              </w:rPr>
            </w:pPr>
          </w:p>
        </w:tc>
        <w:tc>
          <w:tcPr>
            <w:tcW w:w="8304" w:type="dxa"/>
          </w:tcPr>
          <w:p w14:paraId="17713C41" w14:textId="77777777" w:rsidR="00CC056E" w:rsidRDefault="00CC056E">
            <w:pPr>
              <w:pBdr>
                <w:top w:val="nil"/>
                <w:left w:val="nil"/>
                <w:bottom w:val="nil"/>
                <w:right w:val="nil"/>
                <w:between w:val="nil"/>
              </w:pBdr>
              <w:spacing w:before="36" w:after="36" w:line="480" w:lineRule="auto"/>
              <w:ind w:firstLine="720"/>
              <w:rPr>
                <w:rFonts w:ascii="Times New Roman" w:eastAsia="Times New Roman" w:hAnsi="Times New Roman" w:cs="Times New Roman"/>
                <w:color w:val="000000"/>
              </w:rPr>
            </w:pPr>
          </w:p>
        </w:tc>
      </w:tr>
      <w:tr w:rsidR="00CC056E" w14:paraId="297A685F" w14:textId="77777777" w:rsidTr="00CC056E">
        <w:tc>
          <w:tcPr>
            <w:tcW w:w="1056" w:type="dxa"/>
          </w:tcPr>
          <w:p w14:paraId="0FEBC218" w14:textId="77777777" w:rsidR="00CC056E" w:rsidRDefault="00CC056E">
            <w:pPr>
              <w:pBdr>
                <w:top w:val="nil"/>
                <w:left w:val="nil"/>
                <w:bottom w:val="nil"/>
                <w:right w:val="nil"/>
                <w:between w:val="nil"/>
              </w:pBdr>
              <w:spacing w:before="36" w:after="36" w:line="480" w:lineRule="auto"/>
              <w:ind w:firstLine="720"/>
              <w:rPr>
                <w:rFonts w:ascii="Times New Roman" w:eastAsia="Times New Roman" w:hAnsi="Times New Roman" w:cs="Times New Roman"/>
                <w:color w:val="000000"/>
              </w:rPr>
            </w:pPr>
          </w:p>
        </w:tc>
        <w:tc>
          <w:tcPr>
            <w:tcW w:w="8304" w:type="dxa"/>
          </w:tcPr>
          <w:p w14:paraId="6281D2A1" w14:textId="77777777" w:rsidR="00CC056E" w:rsidRDefault="00000000">
            <w:pPr>
              <w:pBdr>
                <w:top w:val="nil"/>
                <w:left w:val="nil"/>
                <w:bottom w:val="nil"/>
                <w:right w:val="nil"/>
                <w:between w:val="nil"/>
              </w:pBdr>
              <w:spacing w:before="36" w:after="36"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corresponding author </w:t>
            </w:r>
            <w:r>
              <w:rPr>
                <w:rFonts w:ascii="Times New Roman" w:eastAsia="Times New Roman" w:hAnsi="Times New Roman" w:cs="Times New Roman"/>
                <w:b/>
                <w:color w:val="000000"/>
              </w:rPr>
              <w:t>adenip@uw.edu</w:t>
            </w:r>
          </w:p>
        </w:tc>
      </w:tr>
    </w:tbl>
    <w:p w14:paraId="5802BDFB" w14:textId="77777777" w:rsidR="00CC056E" w:rsidRDefault="00000000">
      <w:pPr>
        <w:pStyle w:val="Heading1"/>
      </w:pPr>
      <w:bookmarkStart w:id="1" w:name="pxl4izycn3l" w:colFirst="0" w:colLast="0"/>
      <w:bookmarkEnd w:id="1"/>
      <w:r>
        <w:t>Abstract</w:t>
      </w:r>
    </w:p>
    <w:p w14:paraId="7C3F2C3C" w14:textId="77777777" w:rsidR="00CC056E" w:rsidRDefault="00000000">
      <w:pPr>
        <w:pBdr>
          <w:top w:val="nil"/>
          <w:left w:val="nil"/>
          <w:bottom w:val="nil"/>
          <w:right w:val="nil"/>
          <w:between w:val="nil"/>
        </w:pBdr>
        <w:spacing w:before="120" w:after="240"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 xml:space="preserve">Water and air are generally treated as separate reservoirs of environmental DNA (eDNA) derived from the species resident in those respective environmental compartments. However, it is likely that eDNA routinely crosses the air-water boundary in both directions </w:t>
      </w:r>
      <w:proofErr w:type="gramStart"/>
      <w:r>
        <w:rPr>
          <w:rFonts w:ascii="Times New Roman" w:eastAsia="Times New Roman" w:hAnsi="Times New Roman" w:cs="Times New Roman"/>
          <w:color w:val="000000"/>
        </w:rPr>
        <w:t>as a result of</w:t>
      </w:r>
      <w:proofErr w:type="gramEnd"/>
      <w:r>
        <w:rPr>
          <w:rFonts w:ascii="Times New Roman" w:eastAsia="Times New Roman" w:hAnsi="Times New Roman" w:cs="Times New Roman"/>
          <w:color w:val="000000"/>
        </w:rPr>
        <w:t xml:space="preserve"> deposition, evaporation, or other processes. Here, we systematically tested methods of sampling eDNA at the air-water interface, showing for the first time that aquatic life can be </w:t>
      </w:r>
      <w:ins w:id="2" w:author="Aden Yincheong Ip" w:date="2025-10-09T19:47:00Z">
        <w:r>
          <w:rPr>
            <w:rFonts w:ascii="Times New Roman" w:eastAsia="Times New Roman" w:hAnsi="Times New Roman" w:cs="Times New Roman"/>
            <w:rPrChange w:id="3" w:author="Aden Yincheong Ip" w:date="2025-10-09T19:47:00Z">
              <w:rPr>
                <w:rFonts w:ascii="Times New Roman" w:eastAsia="Times New Roman" w:hAnsi="Times New Roman" w:cs="Times New Roman"/>
                <w:color w:val="000000"/>
              </w:rPr>
            </w:rPrChange>
          </w:rPr>
          <w:t>consistently</w:t>
        </w:r>
      </w:ins>
      <w:del w:id="4" w:author="Aden Yincheong Ip" w:date="2025-10-09T19:47:00Z">
        <w:r>
          <w:rPr>
            <w:rFonts w:ascii="Times New Roman" w:eastAsia="Times New Roman" w:hAnsi="Times New Roman" w:cs="Times New Roman"/>
            <w:rPrChange w:id="5" w:author="Aden Yincheong Ip" w:date="2025-10-09T19:47:00Z">
              <w:rPr>
                <w:rFonts w:ascii="Times New Roman" w:eastAsia="Times New Roman" w:hAnsi="Times New Roman" w:cs="Times New Roman"/>
                <w:color w:val="000000"/>
              </w:rPr>
            </w:rPrChange>
          </w:rPr>
          <w:delText>reliably</w:delText>
        </w:r>
      </w:del>
      <w:r>
        <w:rPr>
          <w:rFonts w:ascii="Times New Roman" w:eastAsia="Times New Roman" w:hAnsi="Times New Roman" w:cs="Times New Roman"/>
          <w:color w:val="000000"/>
        </w:rPr>
        <w:t xml:space="preserve"> detected </w:t>
      </w:r>
      <w:ins w:id="6" w:author="Aden Yincheong Ip" w:date="2025-10-09T19:50:00Z">
        <w:r>
          <w:rPr>
            <w:rFonts w:ascii="Times New Roman" w:eastAsia="Times New Roman" w:hAnsi="Times New Roman" w:cs="Times New Roman"/>
            <w:color w:val="000000"/>
          </w:rPr>
          <w:t xml:space="preserve">under standardized field conditions </w:t>
        </w:r>
      </w:ins>
      <w:r>
        <w:rPr>
          <w:rFonts w:ascii="Times New Roman" w:eastAsia="Times New Roman" w:hAnsi="Times New Roman" w:cs="Times New Roman"/>
          <w:color w:val="000000"/>
        </w:rPr>
        <w:t>from passive air samples</w:t>
      </w:r>
      <w:del w:id="7" w:author="Aden Yincheong Ip" w:date="2025-10-09T19:50:00Z">
        <w:r>
          <w:rPr>
            <w:rFonts w:ascii="Times New Roman" w:eastAsia="Times New Roman" w:hAnsi="Times New Roman" w:cs="Times New Roman"/>
            <w:color w:val="000000"/>
          </w:rPr>
          <w:delText xml:space="preserve"> collected nearby</w:delText>
        </w:r>
      </w:del>
      <w:r>
        <w:rPr>
          <w:rFonts w:ascii="Times New Roman" w:eastAsia="Times New Roman" w:hAnsi="Times New Roman" w:cs="Times New Roman"/>
          <w:color w:val="000000"/>
        </w:rPr>
        <w:t>. We deployed four simple air samplers — three different kinds of filters and one open tray of deionized water — alongside paired water samples and visual counts over a six-week peak run of Coho salmon (</w:t>
      </w:r>
      <w:r>
        <w:rPr>
          <w:rFonts w:ascii="Times New Roman" w:eastAsia="Times New Roman" w:hAnsi="Times New Roman" w:cs="Times New Roman"/>
          <w:i/>
          <w:color w:val="000000"/>
        </w:rPr>
        <w:t>Oncorhynchus kisutch</w:t>
      </w:r>
      <w:r>
        <w:rPr>
          <w:rFonts w:ascii="Times New Roman" w:eastAsia="Times New Roman" w:hAnsi="Times New Roman" w:cs="Times New Roman"/>
          <w:color w:val="000000"/>
        </w:rPr>
        <w:t>) at a local spawning stream. We then quantified eDNA concentrations in both air and water (air: copies/cm</w:t>
      </w:r>
      <w:r>
        <w:rPr>
          <w:rFonts w:ascii="Times New Roman" w:eastAsia="Times New Roman" w:hAnsi="Times New Roman" w:cs="Times New Roman"/>
          <w:color w:val="000000"/>
          <w:vertAlign w:val="superscript"/>
        </w:rPr>
        <w:t>2</w:t>
      </w:r>
      <w:r>
        <w:rPr>
          <w:rFonts w:ascii="Times New Roman" w:eastAsia="Times New Roman" w:hAnsi="Times New Roman" w:cs="Times New Roman"/>
        </w:rPr>
        <w:t>/day;</w:t>
      </w:r>
      <w:r>
        <w:rPr>
          <w:rFonts w:ascii="Times New Roman" w:eastAsia="Times New Roman" w:hAnsi="Times New Roman" w:cs="Times New Roman"/>
          <w:color w:val="000000"/>
        </w:rPr>
        <w:t xml:space="preserve"> water: copies/L) using quantitative PCR, to estimate (1) the concentration of target eDNA in air vs. water, and (2) the capture performance of each filter </w:t>
      </w:r>
      <w:r>
        <w:rPr>
          <w:rFonts w:ascii="Times New Roman" w:eastAsia="Times New Roman" w:hAnsi="Times New Roman" w:cs="Times New Roman"/>
          <w:color w:val="000000"/>
        </w:rPr>
        <w:lastRenderedPageBreak/>
        <w:t xml:space="preserve">type. Passive air collectors captured quantitative airborne eDNA signals that </w:t>
      </w:r>
      <w:ins w:id="8" w:author="Aden Yincheong Ip" w:date="2025-10-13T22:13:00Z">
        <w:r>
          <w:rPr>
            <w:rFonts w:ascii="Times New Roman" w:eastAsia="Times New Roman" w:hAnsi="Times New Roman" w:cs="Times New Roman"/>
            <w:rPrChange w:id="9" w:author="Aden Yincheong Ip" w:date="2025-10-13T22:13:00Z">
              <w:rPr>
                <w:rFonts w:ascii="Times New Roman" w:eastAsia="Times New Roman" w:hAnsi="Times New Roman" w:cs="Times New Roman"/>
                <w:color w:val="000000"/>
              </w:rPr>
            </w:rPrChange>
          </w:rPr>
          <w:t>covaried with</w:t>
        </w:r>
      </w:ins>
      <w:del w:id="10" w:author="Aden Yincheong Ip" w:date="2025-10-13T22:13:00Z">
        <w:r>
          <w:rPr>
            <w:rFonts w:ascii="Times New Roman" w:eastAsia="Times New Roman" w:hAnsi="Times New Roman" w:cs="Times New Roman"/>
            <w:rPrChange w:id="11" w:author="Aden Yincheong Ip" w:date="2025-10-13T22:13:00Z">
              <w:rPr>
                <w:rFonts w:ascii="Times New Roman" w:eastAsia="Times New Roman" w:hAnsi="Times New Roman" w:cs="Times New Roman"/>
                <w:color w:val="000000"/>
              </w:rPr>
            </w:rPrChange>
          </w:rPr>
          <w:delText>closely paralleled</w:delText>
        </w:r>
      </w:del>
      <w:r>
        <w:rPr>
          <w:rFonts w:ascii="Times New Roman" w:eastAsia="Times New Roman" w:hAnsi="Times New Roman" w:cs="Times New Roman"/>
          <w:color w:val="000000"/>
        </w:rPr>
        <w:t xml:space="preserve"> salmon counts, despite air eDNA concentrations being approximately 25,000 times more dilute than water, although eDNA recovery varied with sampler design and orientation. We show the air-water interface </w:t>
      </w:r>
      <w:ins w:id="12" w:author="Aden Yincheong Ip" w:date="2025-10-13T22:13:00Z">
        <w:r>
          <w:rPr>
            <w:rFonts w:ascii="Times New Roman" w:eastAsia="Times New Roman" w:hAnsi="Times New Roman" w:cs="Times New Roman"/>
            <w:rPrChange w:id="13" w:author="Aden Yincheong Ip" w:date="2025-10-13T22:13:00Z">
              <w:rPr>
                <w:rFonts w:ascii="Times New Roman" w:eastAsia="Times New Roman" w:hAnsi="Times New Roman" w:cs="Times New Roman"/>
                <w:color w:val="000000"/>
              </w:rPr>
            </w:rPrChange>
          </w:rPr>
          <w:t>can be</w:t>
        </w:r>
      </w:ins>
      <w:del w:id="14" w:author="Aden Yincheong Ip" w:date="2025-10-13T22:13:00Z">
        <w:r>
          <w:rPr>
            <w:rFonts w:ascii="Times New Roman" w:eastAsia="Times New Roman" w:hAnsi="Times New Roman" w:cs="Times New Roman"/>
            <w:rPrChange w:id="15" w:author="Aden Yincheong Ip" w:date="2025-10-13T22:13:00Z">
              <w:rPr>
                <w:rFonts w:ascii="Times New Roman" w:eastAsia="Times New Roman" w:hAnsi="Times New Roman" w:cs="Times New Roman"/>
                <w:color w:val="000000"/>
              </w:rPr>
            </w:rPrChange>
          </w:rPr>
          <w:delText>is</w:delText>
        </w:r>
      </w:del>
      <w:r>
        <w:rPr>
          <w:rFonts w:ascii="Times New Roman" w:eastAsia="Times New Roman" w:hAnsi="Times New Roman" w:cs="Times New Roman"/>
          <w:color w:val="000000"/>
        </w:rPr>
        <w:t xml:space="preserve"> a quantifiable source of aquatic genetic information</w:t>
      </w:r>
      <w:ins w:id="16" w:author="Aden Yincheong Ip" w:date="2025-10-13T22:14:00Z">
        <w:r>
          <w:rPr>
            <w:rFonts w:ascii="Times New Roman" w:eastAsia="Times New Roman" w:hAnsi="Times New Roman" w:cs="Times New Roman"/>
            <w:color w:val="000000"/>
          </w:rPr>
          <w:t xml:space="preserve"> in this system</w:t>
        </w:r>
      </w:ins>
      <w:r>
        <w:rPr>
          <w:rFonts w:ascii="Times New Roman" w:eastAsia="Times New Roman" w:hAnsi="Times New Roman" w:cs="Times New Roman"/>
          <w:color w:val="000000"/>
        </w:rPr>
        <w:t xml:space="preserve"> using simple, passive samplers that do not require electricity, making them appealing for biomonitoring in remote or resource-limited settings. This work points the way to using airborne eDNA as a </w:t>
      </w:r>
      <w:ins w:id="17" w:author="Aden Yincheong Ip" w:date="2025-10-09T19:50:00Z">
        <w:r>
          <w:rPr>
            <w:rFonts w:ascii="Times New Roman" w:eastAsia="Times New Roman" w:hAnsi="Times New Roman" w:cs="Times New Roman"/>
            <w:rPrChange w:id="18" w:author="Aden Yincheong Ip" w:date="2025-10-09T19:50:00Z">
              <w:rPr>
                <w:rFonts w:ascii="Times New Roman" w:eastAsia="Times New Roman" w:hAnsi="Times New Roman" w:cs="Times New Roman"/>
                <w:color w:val="000000"/>
              </w:rPr>
            </w:rPrChange>
          </w:rPr>
          <w:t>promising</w:t>
        </w:r>
      </w:ins>
      <w:del w:id="19" w:author="Aden Yincheong Ip" w:date="2025-10-09T19:50:00Z">
        <w:r>
          <w:rPr>
            <w:rFonts w:ascii="Times New Roman" w:eastAsia="Times New Roman" w:hAnsi="Times New Roman" w:cs="Times New Roman"/>
            <w:rPrChange w:id="20" w:author="Aden Yincheong Ip" w:date="2025-10-09T19:50:00Z">
              <w:rPr>
                <w:rFonts w:ascii="Times New Roman" w:eastAsia="Times New Roman" w:hAnsi="Times New Roman" w:cs="Times New Roman"/>
                <w:color w:val="000000"/>
              </w:rPr>
            </w:rPrChange>
          </w:rPr>
          <w:delText>robust</w:delText>
        </w:r>
      </w:del>
      <w:r>
        <w:rPr>
          <w:rFonts w:ascii="Times New Roman" w:eastAsia="Times New Roman" w:hAnsi="Times New Roman" w:cs="Times New Roman"/>
          <w:color w:val="000000"/>
        </w:rPr>
        <w:t xml:space="preserve"> pathway for biological information critical to conservation, resource management, and public-health protection.</w:t>
      </w:r>
    </w:p>
    <w:p w14:paraId="1E90E2C6" w14:textId="77777777" w:rsidR="00CC056E" w:rsidRDefault="00000000">
      <w:pPr>
        <w:pBdr>
          <w:top w:val="nil"/>
          <w:left w:val="nil"/>
          <w:bottom w:val="nil"/>
          <w:right w:val="nil"/>
          <w:between w:val="nil"/>
        </w:pBdr>
        <w:spacing w:before="120" w:after="240" w:line="480" w:lineRule="auto"/>
        <w:ind w:firstLine="720"/>
        <w:rPr>
          <w:rFonts w:ascii="Times New Roman" w:eastAsia="Times New Roman" w:hAnsi="Times New Roman" w:cs="Times New Roman"/>
          <w:color w:val="000000"/>
        </w:rPr>
      </w:pPr>
      <w:r>
        <w:rPr>
          <w:rFonts w:ascii="Times New Roman" w:eastAsia="Times New Roman" w:hAnsi="Times New Roman" w:cs="Times New Roman"/>
          <w:b/>
          <w:color w:val="000000"/>
        </w:rPr>
        <w:t>Keywords</w:t>
      </w:r>
      <w:r>
        <w:rPr>
          <w:rFonts w:ascii="Times New Roman" w:eastAsia="Times New Roman" w:hAnsi="Times New Roman" w:cs="Times New Roman"/>
          <w:color w:val="000000"/>
        </w:rPr>
        <w:t>: environmental DNA, Air eDNA, Passive Air Filtration, Aquatic Biomonitoring, Aerosolization, Evaporation, Non-invasive Sampling, Quantitative eDNA Analysis, Salmon, Environmental Genomics</w:t>
      </w:r>
    </w:p>
    <w:p w14:paraId="37588BD7" w14:textId="77777777" w:rsidR="00CC056E" w:rsidRDefault="00000000">
      <w:pPr>
        <w:pStyle w:val="Heading1"/>
        <w:numPr>
          <w:ilvl w:val="0"/>
          <w:numId w:val="1"/>
        </w:numPr>
        <w:spacing w:line="480" w:lineRule="auto"/>
      </w:pPr>
      <w:bookmarkStart w:id="21" w:name="9jrpd9jeu1su" w:colFirst="0" w:colLast="0"/>
      <w:bookmarkEnd w:id="21"/>
      <w:r>
        <w:t>Introduction</w:t>
      </w:r>
    </w:p>
    <w:p w14:paraId="5AF97CA3" w14:textId="77777777" w:rsidR="00CC056E" w:rsidRDefault="00000000">
      <w:pPr>
        <w:pBdr>
          <w:top w:val="nil"/>
          <w:left w:val="nil"/>
          <w:bottom w:val="nil"/>
          <w:right w:val="nil"/>
          <w:between w:val="nil"/>
        </w:pBdr>
        <w:spacing w:before="120" w:after="240"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Monitoring aquatic life is fundamental to understanding ecosystem health, guiding conservation efforts, and managing valuable natural resources</w:t>
      </w:r>
      <w:r>
        <w:rPr>
          <w:rFonts w:ascii="Times New Roman" w:eastAsia="Times New Roman" w:hAnsi="Times New Roman" w:cs="Times New Roman"/>
          <w:color w:val="000000"/>
          <w:vertAlign w:val="superscript"/>
        </w:rPr>
        <w:t>1,2</w:t>
      </w:r>
      <w:r>
        <w:rPr>
          <w:rFonts w:ascii="Times New Roman" w:eastAsia="Times New Roman" w:hAnsi="Times New Roman" w:cs="Times New Roman"/>
          <w:color w:val="000000"/>
        </w:rPr>
        <w:t>. Over the past decade, environmental DNA (eDNA) has revolutionized biodiversity assessment by detecting extra-organismal DNA—genetic material shed by organisms into their surroundings. With appropriate calibration or models, eDNA can track organismal presence or abundance</w:t>
      </w:r>
      <w:r>
        <w:rPr>
          <w:rFonts w:ascii="Times New Roman" w:eastAsia="Times New Roman" w:hAnsi="Times New Roman" w:cs="Times New Roman"/>
          <w:color w:val="000000"/>
          <w:vertAlign w:val="superscript"/>
        </w:rPr>
        <w:t>7</w:t>
      </w:r>
      <w:r>
        <w:rPr>
          <w:rFonts w:ascii="Times New Roman" w:eastAsia="Times New Roman" w:hAnsi="Times New Roman" w:cs="Times New Roman"/>
          <w:color w:val="000000"/>
        </w:rPr>
        <w:t>. Water-based eDNA surveys have proven particularly effective for monitoring endangered species</w:t>
      </w:r>
      <w:r>
        <w:rPr>
          <w:rFonts w:ascii="Times New Roman" w:eastAsia="Times New Roman" w:hAnsi="Times New Roman" w:cs="Times New Roman"/>
          <w:color w:val="000000"/>
          <w:vertAlign w:val="superscript"/>
        </w:rPr>
        <w:t>3</w:t>
      </w:r>
      <w:r>
        <w:rPr>
          <w:rFonts w:ascii="Times New Roman" w:eastAsia="Times New Roman" w:hAnsi="Times New Roman" w:cs="Times New Roman"/>
          <w:color w:val="000000"/>
        </w:rPr>
        <w:t>, early detection of invasive species incursions</w:t>
      </w:r>
      <w:r>
        <w:rPr>
          <w:rFonts w:ascii="Times New Roman" w:eastAsia="Times New Roman" w:hAnsi="Times New Roman" w:cs="Times New Roman"/>
          <w:color w:val="000000"/>
          <w:vertAlign w:val="superscript"/>
        </w:rPr>
        <w:t>4</w:t>
      </w:r>
      <w:r>
        <w:rPr>
          <w:rFonts w:ascii="Times New Roman" w:eastAsia="Times New Roman" w:hAnsi="Times New Roman" w:cs="Times New Roman"/>
          <w:color w:val="000000"/>
        </w:rPr>
        <w:t>, characterizing community composition</w:t>
      </w:r>
      <w:r>
        <w:rPr>
          <w:rFonts w:ascii="Times New Roman" w:eastAsia="Times New Roman" w:hAnsi="Times New Roman" w:cs="Times New Roman"/>
          <w:color w:val="000000"/>
          <w:vertAlign w:val="superscript"/>
        </w:rPr>
        <w:t>5</w:t>
      </w:r>
      <w:r>
        <w:rPr>
          <w:rFonts w:ascii="Times New Roman" w:eastAsia="Times New Roman" w:hAnsi="Times New Roman" w:cs="Times New Roman"/>
          <w:color w:val="000000"/>
        </w:rPr>
        <w:t>, and even providing quantitative assessments for complementing traditional surveys</w:t>
      </w:r>
      <w:r>
        <w:rPr>
          <w:rFonts w:ascii="Times New Roman" w:eastAsia="Times New Roman" w:hAnsi="Times New Roman" w:cs="Times New Roman"/>
          <w:color w:val="000000"/>
          <w:vertAlign w:val="superscript"/>
        </w:rPr>
        <w:t>6–8</w:t>
      </w:r>
      <w:r>
        <w:rPr>
          <w:rFonts w:ascii="Times New Roman" w:eastAsia="Times New Roman" w:hAnsi="Times New Roman" w:cs="Times New Roman"/>
          <w:color w:val="000000"/>
        </w:rPr>
        <w:t>.</w:t>
      </w:r>
    </w:p>
    <w:p w14:paraId="302F68A2" w14:textId="77777777" w:rsidR="00CC056E" w:rsidRDefault="00000000">
      <w:pPr>
        <w:pBdr>
          <w:top w:val="nil"/>
          <w:left w:val="nil"/>
          <w:bottom w:val="nil"/>
          <w:right w:val="nil"/>
          <w:between w:val="nil"/>
        </w:pBdr>
        <w:spacing w:before="120" w:after="240"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 xml:space="preserve">Meanwhile, airborne eDNA research has emerged as a promising frontier, though to date it has focused almost exclusively on terrestrial organisms. Both active and passive air filtration </w:t>
      </w:r>
      <w:r>
        <w:rPr>
          <w:rFonts w:ascii="Times New Roman" w:eastAsia="Times New Roman" w:hAnsi="Times New Roman" w:cs="Times New Roman"/>
          <w:color w:val="000000"/>
        </w:rPr>
        <w:lastRenderedPageBreak/>
        <w:t>methods have been shown to recover DNA from mammals, birds, insects, and plants under field and enclosed conditions</w:t>
      </w:r>
      <w:r>
        <w:rPr>
          <w:rFonts w:ascii="Times New Roman" w:eastAsia="Times New Roman" w:hAnsi="Times New Roman" w:cs="Times New Roman"/>
          <w:color w:val="000000"/>
          <w:vertAlign w:val="superscript"/>
        </w:rPr>
        <w:t>9–15</w:t>
      </w:r>
      <w:r>
        <w:rPr>
          <w:rFonts w:ascii="Times New Roman" w:eastAsia="Times New Roman" w:hAnsi="Times New Roman" w:cs="Times New Roman"/>
          <w:color w:val="000000"/>
        </w:rPr>
        <w:t xml:space="preserve">. Intriguingly, these same air-sampling techniques sometimes detect </w:t>
      </w:r>
      <w:del w:id="22" w:author="Aden Yincheong Ip" w:date="2025-10-12T02:34:00Z">
        <w:r>
          <w:rPr>
            <w:rFonts w:ascii="Times New Roman" w:eastAsia="Times New Roman" w:hAnsi="Times New Roman" w:cs="Times New Roman"/>
            <w:color w:val="000000"/>
          </w:rPr>
          <w:delText xml:space="preserve">strictly </w:delText>
        </w:r>
      </w:del>
      <w:r>
        <w:rPr>
          <w:rFonts w:ascii="Times New Roman" w:eastAsia="Times New Roman" w:hAnsi="Times New Roman" w:cs="Times New Roman"/>
          <w:color w:val="000000"/>
        </w:rPr>
        <w:t xml:space="preserve">aquatic taxa. For example, </w:t>
      </w:r>
      <w:proofErr w:type="spellStart"/>
      <w:r>
        <w:rPr>
          <w:rFonts w:ascii="Times New Roman" w:eastAsia="Times New Roman" w:hAnsi="Times New Roman" w:cs="Times New Roman"/>
          <w:color w:val="000000"/>
        </w:rPr>
        <w:t>Tournayre</w:t>
      </w:r>
      <w:proofErr w:type="spellEnd"/>
      <w:r>
        <w:rPr>
          <w:rFonts w:ascii="Times New Roman" w:eastAsia="Times New Roman" w:hAnsi="Times New Roman" w:cs="Times New Roman"/>
          <w:color w:val="000000"/>
        </w:rPr>
        <w:t xml:space="preserve"> et al. </w:t>
      </w:r>
      <w:r>
        <w:rPr>
          <w:rFonts w:ascii="Times New Roman" w:eastAsia="Times New Roman" w:hAnsi="Times New Roman" w:cs="Times New Roman"/>
          <w:color w:val="000000"/>
          <w:vertAlign w:val="superscript"/>
        </w:rPr>
        <w:t>16</w:t>
      </w:r>
      <w:r>
        <w:rPr>
          <w:rFonts w:ascii="Times New Roman" w:eastAsia="Times New Roman" w:hAnsi="Times New Roman" w:cs="Times New Roman"/>
          <w:color w:val="000000"/>
        </w:rPr>
        <w:t xml:space="preserve"> reported the occurrence of aquatic species in air eDNA samples, but the authors emphasized that the underlying mechanisms responsible for these detections remain unclear, suggesting multiple, non-exclusive scenarios including prey DNA and soil re-suspension. Crossover signals between air and water have not yet been the focus of a study and are often treated as suspected contamination or attributed to </w:t>
      </w:r>
      <w:del w:id="23" w:author="Elizabeth Allan" w:date="2025-10-10T17:04:00Z">
        <w:r>
          <w:rPr>
            <w:rFonts w:ascii="Times New Roman" w:eastAsia="Times New Roman" w:hAnsi="Times New Roman" w:cs="Times New Roman"/>
            <w:color w:val="000000"/>
          </w:rPr>
          <w:delText xml:space="preserve">zoo </w:delText>
        </w:r>
      </w:del>
      <w:r>
        <w:rPr>
          <w:rFonts w:ascii="Times New Roman" w:eastAsia="Times New Roman" w:hAnsi="Times New Roman" w:cs="Times New Roman"/>
          <w:color w:val="000000"/>
        </w:rPr>
        <w:t>feed or piscivores fecal bioaerosols</w:t>
      </w:r>
      <w:r>
        <w:rPr>
          <w:rFonts w:ascii="Times New Roman" w:eastAsia="Times New Roman" w:hAnsi="Times New Roman" w:cs="Times New Roman"/>
          <w:color w:val="000000"/>
          <w:vertAlign w:val="superscript"/>
        </w:rPr>
        <w:t>15,17–19</w:t>
      </w:r>
      <w:r>
        <w:rPr>
          <w:rFonts w:ascii="Times New Roman" w:eastAsia="Times New Roman" w:hAnsi="Times New Roman" w:cs="Times New Roman"/>
          <w:color w:val="000000"/>
        </w:rPr>
        <w:t>, rather than as a genuine ecological signal</w:t>
      </w:r>
      <w:r>
        <w:rPr>
          <w:rFonts w:ascii="Times New Roman" w:eastAsia="Times New Roman" w:hAnsi="Times New Roman" w:cs="Times New Roman"/>
          <w:color w:val="000000"/>
          <w:vertAlign w:val="superscript"/>
        </w:rPr>
        <w:t>16</w:t>
      </w:r>
      <w:r>
        <w:rPr>
          <w:rFonts w:ascii="Times New Roman" w:eastAsia="Times New Roman" w:hAnsi="Times New Roman" w:cs="Times New Roman"/>
          <w:color w:val="000000"/>
        </w:rPr>
        <w:t>. As a practical matter, aquatic species signals detected in airborne eDNA surveys are often discarded</w:t>
      </w:r>
      <w:r>
        <w:rPr>
          <w:rFonts w:ascii="Times New Roman" w:eastAsia="Times New Roman" w:hAnsi="Times New Roman" w:cs="Times New Roman"/>
          <w:color w:val="000000"/>
          <w:vertAlign w:val="superscript"/>
        </w:rPr>
        <w:t>17-21</w:t>
      </w:r>
      <w:r>
        <w:rPr>
          <w:rFonts w:ascii="Times New Roman" w:eastAsia="Times New Roman" w:hAnsi="Times New Roman" w:cs="Times New Roman"/>
          <w:color w:val="000000"/>
        </w:rPr>
        <w:t>, yet these overlooked detections can hint to an untapped source of real genetic material hence ecological inference.</w:t>
      </w:r>
    </w:p>
    <w:p w14:paraId="25CDEC84" w14:textId="77777777" w:rsidR="00CC056E" w:rsidRDefault="00000000">
      <w:pPr>
        <w:pBdr>
          <w:top w:val="nil"/>
          <w:left w:val="nil"/>
          <w:bottom w:val="nil"/>
          <w:right w:val="nil"/>
          <w:between w:val="nil"/>
        </w:pBdr>
        <w:spacing w:before="120" w:after="240" w:line="480" w:lineRule="auto"/>
        <w:ind w:firstLine="720"/>
        <w:rPr>
          <w:ins w:id="24" w:author="Aden Yincheong Ip" w:date="2025-10-09T20:05:00Z"/>
          <w:rFonts w:ascii="Times New Roman" w:eastAsia="Times New Roman" w:hAnsi="Times New Roman" w:cs="Times New Roman"/>
          <w:color w:val="000000"/>
        </w:rPr>
      </w:pPr>
      <w:r>
        <w:rPr>
          <w:rFonts w:ascii="Times New Roman" w:eastAsia="Times New Roman" w:hAnsi="Times New Roman" w:cs="Times New Roman"/>
          <w:color w:val="000000"/>
        </w:rPr>
        <w:t>Environmental systems are inherently interconnected</w:t>
      </w:r>
      <w:r>
        <w:rPr>
          <w:rFonts w:ascii="Times New Roman" w:eastAsia="Times New Roman" w:hAnsi="Times New Roman" w:cs="Times New Roman"/>
          <w:color w:val="000000"/>
          <w:vertAlign w:val="superscript"/>
        </w:rPr>
        <w:t>20</w:t>
      </w:r>
      <w:r>
        <w:rPr>
          <w:rFonts w:ascii="Times New Roman" w:eastAsia="Times New Roman" w:hAnsi="Times New Roman" w:cs="Times New Roman"/>
          <w:color w:val="000000"/>
        </w:rPr>
        <w:t>, and basic physics implies that aquatic DNA should appear in air</w:t>
      </w:r>
      <w:r>
        <w:rPr>
          <w:rFonts w:ascii="Times New Roman" w:eastAsia="Times New Roman" w:hAnsi="Times New Roman" w:cs="Times New Roman"/>
          <w:color w:val="000000"/>
          <w:vertAlign w:val="superscript"/>
        </w:rPr>
        <w:t>21,22</w:t>
      </w:r>
      <w:r>
        <w:rPr>
          <w:rFonts w:ascii="Times New Roman" w:eastAsia="Times New Roman" w:hAnsi="Times New Roman" w:cs="Times New Roman"/>
          <w:color w:val="000000"/>
        </w:rPr>
        <w:t xml:space="preserve">. Natural physical processes at the air-water interface </w:t>
      </w:r>
      <w:ins w:id="25" w:author="Aden Yincheong Ip" w:date="2025-10-09T18:55:00Z">
        <w:r>
          <w:rPr>
            <w:rFonts w:ascii="Times New Roman" w:eastAsia="Times New Roman" w:hAnsi="Times New Roman" w:cs="Times New Roman"/>
            <w:rPrChange w:id="26" w:author="Aden Yincheong Ip" w:date="2025-10-09T18:55:00Z">
              <w:rPr>
                <w:rFonts w:ascii="Times New Roman" w:eastAsia="Times New Roman" w:hAnsi="Times New Roman" w:cs="Times New Roman"/>
                <w:color w:val="000000"/>
              </w:rPr>
            </w:rPrChange>
          </w:rPr>
          <w:t>—</w:t>
        </w:r>
      </w:ins>
      <w:del w:id="27" w:author="Aden Yincheong Ip" w:date="2025-10-09T18:55:00Z">
        <w:r>
          <w:rPr>
            <w:rFonts w:ascii="Times New Roman" w:eastAsia="Times New Roman" w:hAnsi="Times New Roman" w:cs="Times New Roman"/>
            <w:rPrChange w:id="28" w:author="Aden Yincheong Ip" w:date="2025-10-09T18:55:00Z">
              <w:rPr>
                <w:rFonts w:ascii="Times New Roman" w:eastAsia="Times New Roman" w:hAnsi="Times New Roman" w:cs="Times New Roman"/>
                <w:color w:val="000000"/>
              </w:rPr>
            </w:rPrChange>
          </w:rPr>
          <w:delText>--</w:delText>
        </w:r>
      </w:del>
      <w:r>
        <w:rPr>
          <w:rFonts w:ascii="Times New Roman" w:eastAsia="Times New Roman" w:hAnsi="Times New Roman" w:cs="Times New Roman"/>
          <w:color w:val="000000"/>
        </w:rPr>
        <w:t xml:space="preserve"> such as evaporation, bubble-burst aerosolization from riffles, and biological processes such as splashes, leaping fish, and churning substrates creating aerosols</w:t>
      </w:r>
      <w:ins w:id="29" w:author="Aden Yincheong Ip" w:date="2025-10-09T18:56:00Z">
        <w:r>
          <w:rPr>
            <w:rFonts w:ascii="Times New Roman" w:eastAsia="Times New Roman" w:hAnsi="Times New Roman" w:cs="Times New Roman"/>
            <w:color w:val="000000"/>
          </w:rPr>
          <w:t xml:space="preserve"> —</w:t>
        </w:r>
      </w:ins>
      <w:del w:id="30" w:author="Aden Yincheong Ip" w:date="2025-10-09T18:56:00Z">
        <w:r>
          <w:rPr>
            <w:rFonts w:ascii="Times New Roman" w:eastAsia="Times New Roman" w:hAnsi="Times New Roman" w:cs="Times New Roman"/>
            <w:color w:val="000000"/>
          </w:rPr>
          <w:delText xml:space="preserve"> -- </w:delText>
        </w:r>
      </w:del>
      <w:r>
        <w:rPr>
          <w:rFonts w:ascii="Times New Roman" w:eastAsia="Times New Roman" w:hAnsi="Times New Roman" w:cs="Times New Roman"/>
          <w:color w:val="000000"/>
        </w:rPr>
        <w:t>all provide plausible mechanisms for transferring eDNA from the water into the air</w:t>
      </w:r>
      <w:r>
        <w:rPr>
          <w:rFonts w:ascii="Times New Roman" w:eastAsia="Times New Roman" w:hAnsi="Times New Roman" w:cs="Times New Roman"/>
          <w:color w:val="000000"/>
          <w:vertAlign w:val="superscript"/>
        </w:rPr>
        <w:t>23–26</w:t>
      </w:r>
      <w:r>
        <w:rPr>
          <w:rFonts w:ascii="Times New Roman" w:eastAsia="Times New Roman" w:hAnsi="Times New Roman" w:cs="Times New Roman"/>
          <w:color w:val="000000"/>
        </w:rPr>
        <w:t>. Despite parallel advances in aquatic and airborne eDNA research</w:t>
      </w:r>
      <w:r>
        <w:rPr>
          <w:rFonts w:ascii="Times New Roman" w:eastAsia="Times New Roman" w:hAnsi="Times New Roman" w:cs="Times New Roman"/>
          <w:color w:val="000000"/>
          <w:vertAlign w:val="superscript"/>
        </w:rPr>
        <w:t>18,19,27,28</w:t>
      </w:r>
      <w:r>
        <w:rPr>
          <w:rFonts w:ascii="Times New Roman" w:eastAsia="Times New Roman" w:hAnsi="Times New Roman" w:cs="Times New Roman"/>
          <w:color w:val="000000"/>
        </w:rPr>
        <w:t xml:space="preserve">, the question of whether aquatic genetic material naturally and routinely moves across media into the air has remained untested. </w:t>
      </w:r>
    </w:p>
    <w:p w14:paraId="67F73960" w14:textId="445B6E1B" w:rsidR="00CC056E" w:rsidRPr="00CC056E" w:rsidRDefault="00000000">
      <w:pPr>
        <w:pBdr>
          <w:top w:val="nil"/>
          <w:left w:val="nil"/>
          <w:bottom w:val="nil"/>
          <w:right w:val="nil"/>
          <w:between w:val="nil"/>
        </w:pBdr>
        <w:spacing w:before="120" w:after="240" w:line="480" w:lineRule="auto"/>
        <w:ind w:firstLine="720"/>
        <w:rPr>
          <w:rFonts w:ascii="Times New Roman" w:eastAsia="Times New Roman" w:hAnsi="Times New Roman" w:cs="Times New Roman"/>
          <w:rPrChange w:id="31" w:author="Aden Yincheong Ip" w:date="2025-10-09T20:05:00Z">
            <w:rPr>
              <w:rFonts w:ascii="Times New Roman" w:eastAsia="Times New Roman" w:hAnsi="Times New Roman" w:cs="Times New Roman"/>
              <w:color w:val="000000"/>
            </w:rPr>
          </w:rPrChange>
        </w:rPr>
      </w:pPr>
      <w:ins w:id="32" w:author="Aden Yincheong Ip" w:date="2025-10-09T20:05:00Z">
        <w:r>
          <w:rPr>
            <w:rFonts w:ascii="Times New Roman" w:eastAsia="Times New Roman" w:hAnsi="Times New Roman" w:cs="Times New Roman"/>
            <w:rPrChange w:id="33" w:author="Aden Yincheong Ip" w:date="2025-10-09T20:05:00Z">
              <w:rPr>
                <w:rFonts w:ascii="Times New Roman" w:eastAsia="Times New Roman" w:hAnsi="Times New Roman" w:cs="Times New Roman"/>
                <w:color w:val="000000"/>
              </w:rPr>
            </w:rPrChange>
          </w:rPr>
          <w:t>Existing work has characterized the shedding, transport, and decay of environmental DNA</w:t>
        </w:r>
        <w:del w:id="34" w:author="Gledis Guri" w:date="2025-10-09T20:39:00Z">
          <w:r>
            <w:rPr>
              <w:rFonts w:ascii="Times New Roman" w:eastAsia="Times New Roman" w:hAnsi="Times New Roman" w:cs="Times New Roman"/>
              <w:rPrChange w:id="35" w:author="Aden Yincheong Ip" w:date="2025-10-09T20:05:00Z">
                <w:rPr>
                  <w:rFonts w:ascii="Times New Roman" w:eastAsia="Times New Roman" w:hAnsi="Times New Roman" w:cs="Times New Roman"/>
                  <w:color w:val="000000"/>
                </w:rPr>
              </w:rPrChange>
            </w:rPr>
            <w:delText xml:space="preserve"> in lotic systems</w:delText>
          </w:r>
        </w:del>
        <w:r>
          <w:rPr>
            <w:rFonts w:ascii="Times New Roman" w:eastAsia="Times New Roman" w:hAnsi="Times New Roman" w:cs="Times New Roman"/>
            <w:vertAlign w:val="superscript"/>
            <w:rPrChange w:id="36" w:author="Aden Yincheong Ip" w:date="2025-10-09T20:05:00Z">
              <w:rPr>
                <w:rFonts w:ascii="Times New Roman" w:eastAsia="Times New Roman" w:hAnsi="Times New Roman" w:cs="Times New Roman"/>
                <w:color w:val="000000"/>
              </w:rPr>
            </w:rPrChange>
          </w:rPr>
          <w:t>49,51,53,54</w:t>
        </w:r>
        <w:r>
          <w:rPr>
            <w:rFonts w:ascii="Times New Roman" w:eastAsia="Times New Roman" w:hAnsi="Times New Roman" w:cs="Times New Roman"/>
            <w:rPrChange w:id="37" w:author="Aden Yincheong Ip" w:date="2025-10-09T20:05:00Z">
              <w:rPr>
                <w:rFonts w:ascii="Times New Roman" w:eastAsia="Times New Roman" w:hAnsi="Times New Roman" w:cs="Times New Roman"/>
                <w:color w:val="000000"/>
              </w:rPr>
            </w:rPrChange>
          </w:rPr>
          <w:t xml:space="preserve">, </w:t>
        </w:r>
      </w:ins>
      <w:ins w:id="38" w:author="Gledis Guri" w:date="2025-10-09T20:39:00Z">
        <w:r>
          <w:rPr>
            <w:rFonts w:ascii="Times New Roman" w:eastAsia="Times New Roman" w:hAnsi="Times New Roman" w:cs="Times New Roman"/>
            <w:rPrChange w:id="39" w:author="Aden Yincheong Ip" w:date="2025-10-09T20:05:00Z">
              <w:rPr>
                <w:rFonts w:ascii="Times New Roman" w:eastAsia="Times New Roman" w:hAnsi="Times New Roman" w:cs="Times New Roman"/>
                <w:color w:val="000000"/>
              </w:rPr>
            </w:rPrChange>
          </w:rPr>
          <w:t xml:space="preserve">indicating that such </w:t>
        </w:r>
      </w:ins>
      <w:ins w:id="40" w:author="Aden Yincheong Ip" w:date="2025-10-09T20:05:00Z">
        <w:del w:id="41" w:author="Gledis Guri" w:date="2025-10-09T20:39:00Z">
          <w:r>
            <w:rPr>
              <w:rFonts w:ascii="Times New Roman" w:eastAsia="Times New Roman" w:hAnsi="Times New Roman" w:cs="Times New Roman"/>
              <w:rPrChange w:id="42" w:author="Aden Yincheong Ip" w:date="2025-10-09T20:05:00Z">
                <w:rPr>
                  <w:rFonts w:ascii="Times New Roman" w:eastAsia="Times New Roman" w:hAnsi="Times New Roman" w:cs="Times New Roman"/>
                  <w:color w:val="000000"/>
                </w:rPr>
              </w:rPrChange>
            </w:rPr>
            <w:delText xml:space="preserve">and these </w:delText>
          </w:r>
        </w:del>
        <w:r>
          <w:rPr>
            <w:rFonts w:ascii="Times New Roman" w:eastAsia="Times New Roman" w:hAnsi="Times New Roman" w:cs="Times New Roman"/>
            <w:rPrChange w:id="43" w:author="Aden Yincheong Ip" w:date="2025-10-09T20:05:00Z">
              <w:rPr>
                <w:rFonts w:ascii="Times New Roman" w:eastAsia="Times New Roman" w:hAnsi="Times New Roman" w:cs="Times New Roman"/>
                <w:color w:val="000000"/>
              </w:rPr>
            </w:rPrChange>
          </w:rPr>
          <w:t xml:space="preserve">processes </w:t>
        </w:r>
      </w:ins>
      <w:ins w:id="44" w:author="Gledis Guri" w:date="2025-10-09T20:39:00Z">
        <w:r>
          <w:rPr>
            <w:rFonts w:ascii="Times New Roman" w:eastAsia="Times New Roman" w:hAnsi="Times New Roman" w:cs="Times New Roman"/>
            <w:rPrChange w:id="45" w:author="Aden Yincheong Ip" w:date="2025-10-09T20:05:00Z">
              <w:rPr>
                <w:rFonts w:ascii="Times New Roman" w:eastAsia="Times New Roman" w:hAnsi="Times New Roman" w:cs="Times New Roman"/>
                <w:color w:val="000000"/>
              </w:rPr>
            </w:rPrChange>
          </w:rPr>
          <w:t>can</w:t>
        </w:r>
      </w:ins>
      <w:ins w:id="46" w:author="Aden Yincheong Ip" w:date="2025-10-09T20:05:00Z">
        <w:del w:id="47" w:author="Gledis Guri" w:date="2025-10-09T20:39:00Z">
          <w:r>
            <w:rPr>
              <w:rFonts w:ascii="Times New Roman" w:eastAsia="Times New Roman" w:hAnsi="Times New Roman" w:cs="Times New Roman"/>
              <w:rPrChange w:id="48" w:author="Aden Yincheong Ip" w:date="2025-10-09T20:05:00Z">
                <w:rPr>
                  <w:rFonts w:ascii="Times New Roman" w:eastAsia="Times New Roman" w:hAnsi="Times New Roman" w:cs="Times New Roman"/>
                  <w:color w:val="000000"/>
                </w:rPr>
              </w:rPrChange>
            </w:rPr>
            <w:delText>plausibly</w:delText>
          </w:r>
        </w:del>
        <w:r>
          <w:rPr>
            <w:rFonts w:ascii="Times New Roman" w:eastAsia="Times New Roman" w:hAnsi="Times New Roman" w:cs="Times New Roman"/>
            <w:rPrChange w:id="49" w:author="Aden Yincheong Ip" w:date="2025-10-09T20:05:00Z">
              <w:rPr>
                <w:rFonts w:ascii="Times New Roman" w:eastAsia="Times New Roman" w:hAnsi="Times New Roman" w:cs="Times New Roman"/>
                <w:color w:val="000000"/>
              </w:rPr>
            </w:rPrChange>
          </w:rPr>
          <w:t xml:space="preserve"> shape </w:t>
        </w:r>
      </w:ins>
      <w:ins w:id="50" w:author="Gledis Guri" w:date="2025-10-09T20:40:00Z">
        <w:r>
          <w:rPr>
            <w:rFonts w:ascii="Times New Roman" w:eastAsia="Times New Roman" w:hAnsi="Times New Roman" w:cs="Times New Roman"/>
            <w:rPrChange w:id="51" w:author="Aden Yincheong Ip" w:date="2025-10-09T20:05:00Z">
              <w:rPr>
                <w:rFonts w:ascii="Times New Roman" w:eastAsia="Times New Roman" w:hAnsi="Times New Roman" w:cs="Times New Roman"/>
                <w:color w:val="000000"/>
              </w:rPr>
            </w:rPrChange>
          </w:rPr>
          <w:t>its concentration in the medium</w:t>
        </w:r>
      </w:ins>
      <w:ins w:id="52" w:author="Aden Yincheong Ip" w:date="2025-10-09T20:05:00Z">
        <w:del w:id="53" w:author="Gledis Guri" w:date="2025-10-09T20:40:00Z">
          <w:r>
            <w:rPr>
              <w:rFonts w:ascii="Times New Roman" w:eastAsia="Times New Roman" w:hAnsi="Times New Roman" w:cs="Times New Roman"/>
              <w:rPrChange w:id="54" w:author="Aden Yincheong Ip" w:date="2025-10-09T20:05:00Z">
                <w:rPr>
                  <w:rFonts w:ascii="Times New Roman" w:eastAsia="Times New Roman" w:hAnsi="Times New Roman" w:cs="Times New Roman"/>
                  <w:color w:val="000000"/>
                </w:rPr>
              </w:rPrChange>
            </w:rPr>
            <w:delText>detection at the water–air interface</w:delText>
          </w:r>
        </w:del>
        <w:r>
          <w:rPr>
            <w:rFonts w:ascii="Times New Roman" w:eastAsia="Times New Roman" w:hAnsi="Times New Roman" w:cs="Times New Roman"/>
            <w:rPrChange w:id="55" w:author="Aden Yincheong Ip" w:date="2025-10-09T20:05:00Z">
              <w:rPr>
                <w:rFonts w:ascii="Times New Roman" w:eastAsia="Times New Roman" w:hAnsi="Times New Roman" w:cs="Times New Roman"/>
                <w:color w:val="000000"/>
              </w:rPr>
            </w:rPrChange>
          </w:rPr>
          <w:t xml:space="preserve">. Yet rates are strongly context dependent, varying with </w:t>
        </w:r>
      </w:ins>
      <w:ins w:id="56" w:author="Gledis Guri" w:date="2025-10-09T20:40:00Z">
        <w:r>
          <w:rPr>
            <w:rFonts w:ascii="Times New Roman" w:eastAsia="Times New Roman" w:hAnsi="Times New Roman" w:cs="Times New Roman"/>
            <w:rPrChange w:id="57" w:author="Aden Yincheong Ip" w:date="2025-10-09T20:05:00Z">
              <w:rPr>
                <w:rFonts w:ascii="Times New Roman" w:eastAsia="Times New Roman" w:hAnsi="Times New Roman" w:cs="Times New Roman"/>
                <w:color w:val="000000"/>
              </w:rPr>
            </w:rPrChange>
          </w:rPr>
          <w:t>hydrodynamic conditions</w:t>
        </w:r>
      </w:ins>
      <w:ins w:id="58" w:author="Aden Yincheong Ip" w:date="2025-10-09T20:05:00Z">
        <w:del w:id="59" w:author="Gledis Guri" w:date="2025-10-09T20:40:00Z">
          <w:r>
            <w:rPr>
              <w:rFonts w:ascii="Times New Roman" w:eastAsia="Times New Roman" w:hAnsi="Times New Roman" w:cs="Times New Roman"/>
              <w:rPrChange w:id="60" w:author="Aden Yincheong Ip" w:date="2025-10-09T20:05:00Z">
                <w:rPr>
                  <w:rFonts w:ascii="Times New Roman" w:eastAsia="Times New Roman" w:hAnsi="Times New Roman" w:cs="Times New Roman"/>
                  <w:color w:val="000000"/>
                </w:rPr>
              </w:rPrChange>
            </w:rPr>
            <w:delText>discharge</w:delText>
          </w:r>
        </w:del>
        <w:r>
          <w:rPr>
            <w:rFonts w:ascii="Times New Roman" w:eastAsia="Times New Roman" w:hAnsi="Times New Roman" w:cs="Times New Roman"/>
            <w:rPrChange w:id="61" w:author="Aden Yincheong Ip" w:date="2025-10-09T20:05:00Z">
              <w:rPr>
                <w:rFonts w:ascii="Times New Roman" w:eastAsia="Times New Roman" w:hAnsi="Times New Roman" w:cs="Times New Roman"/>
                <w:color w:val="000000"/>
              </w:rPr>
            </w:rPrChange>
          </w:rPr>
          <w:t>, turbulence, temperature, UV exposure, substrates, and species behavior, hence, generalized predictions are challenging</w:t>
        </w:r>
      </w:ins>
      <w:ins w:id="62" w:author="Gledis Guri" w:date="2025-10-13T18:11:00Z" w16du:dateUtc="2025-10-14T01:11:00Z">
        <w:r w:rsidR="001F29F6">
          <w:rPr>
            <w:rFonts w:ascii="Times New Roman" w:eastAsia="Times New Roman" w:hAnsi="Times New Roman" w:cs="Times New Roman"/>
            <w:vertAlign w:val="superscript"/>
          </w:rPr>
          <w:t>48,51,54</w:t>
        </w:r>
      </w:ins>
      <w:ins w:id="63" w:author="Aden Yincheong Ip" w:date="2025-10-09T20:05:00Z">
        <w:r>
          <w:rPr>
            <w:rFonts w:ascii="Times New Roman" w:eastAsia="Times New Roman" w:hAnsi="Times New Roman" w:cs="Times New Roman"/>
            <w:rPrChange w:id="64" w:author="Aden Yincheong Ip" w:date="2025-10-09T20:05:00Z">
              <w:rPr>
                <w:rFonts w:ascii="Times New Roman" w:eastAsia="Times New Roman" w:hAnsi="Times New Roman" w:cs="Times New Roman"/>
                <w:color w:val="000000"/>
              </w:rPr>
            </w:rPrChange>
          </w:rPr>
          <w:t xml:space="preserve">. Rather than estimating each component in isolation, </w:t>
        </w:r>
      </w:ins>
      <w:ins w:id="65" w:author="Gledis Guri" w:date="2025-10-09T20:41:00Z">
        <w:r>
          <w:rPr>
            <w:rFonts w:ascii="Times New Roman" w:eastAsia="Times New Roman" w:hAnsi="Times New Roman" w:cs="Times New Roman"/>
            <w:rPrChange w:id="66" w:author="Aden Yincheong Ip" w:date="2025-10-09T20:05:00Z">
              <w:rPr>
                <w:rFonts w:ascii="Times New Roman" w:eastAsia="Times New Roman" w:hAnsi="Times New Roman" w:cs="Times New Roman"/>
                <w:color w:val="000000"/>
              </w:rPr>
            </w:rPrChange>
          </w:rPr>
          <w:t xml:space="preserve">other studies have </w:t>
        </w:r>
      </w:ins>
      <w:ins w:id="67" w:author="Aden Yincheong Ip" w:date="2025-10-09T20:05:00Z">
        <w:del w:id="68" w:author="Gledis Guri" w:date="2025-10-09T20:41:00Z">
          <w:r>
            <w:rPr>
              <w:rFonts w:ascii="Times New Roman" w:eastAsia="Times New Roman" w:hAnsi="Times New Roman" w:cs="Times New Roman"/>
              <w:rPrChange w:id="69" w:author="Aden Yincheong Ip" w:date="2025-10-09T20:05:00Z">
                <w:rPr>
                  <w:rFonts w:ascii="Times New Roman" w:eastAsia="Times New Roman" w:hAnsi="Times New Roman" w:cs="Times New Roman"/>
                  <w:color w:val="000000"/>
                </w:rPr>
              </w:rPrChange>
            </w:rPr>
            <w:delText>we</w:delText>
          </w:r>
        </w:del>
        <w:r>
          <w:rPr>
            <w:rFonts w:ascii="Times New Roman" w:eastAsia="Times New Roman" w:hAnsi="Times New Roman" w:cs="Times New Roman"/>
            <w:rPrChange w:id="70" w:author="Aden Yincheong Ip" w:date="2025-10-09T20:05:00Z">
              <w:rPr>
                <w:rFonts w:ascii="Times New Roman" w:eastAsia="Times New Roman" w:hAnsi="Times New Roman" w:cs="Times New Roman"/>
                <w:color w:val="000000"/>
              </w:rPr>
            </w:rPrChange>
          </w:rPr>
          <w:t xml:space="preserve"> treat</w:t>
        </w:r>
      </w:ins>
      <w:ins w:id="71" w:author="Gledis Guri" w:date="2025-10-09T20:41:00Z">
        <w:r>
          <w:rPr>
            <w:rFonts w:ascii="Times New Roman" w:eastAsia="Times New Roman" w:hAnsi="Times New Roman" w:cs="Times New Roman"/>
            <w:rPrChange w:id="72" w:author="Aden Yincheong Ip" w:date="2025-10-09T20:05:00Z">
              <w:rPr>
                <w:rFonts w:ascii="Times New Roman" w:eastAsia="Times New Roman" w:hAnsi="Times New Roman" w:cs="Times New Roman"/>
                <w:color w:val="000000"/>
              </w:rPr>
            </w:rPrChange>
          </w:rPr>
          <w:t>ed</w:t>
        </w:r>
      </w:ins>
      <w:ins w:id="73" w:author="Aden Yincheong Ip" w:date="2025-10-09T20:05:00Z">
        <w:r>
          <w:rPr>
            <w:rFonts w:ascii="Times New Roman" w:eastAsia="Times New Roman" w:hAnsi="Times New Roman" w:cs="Times New Roman"/>
            <w:rPrChange w:id="74" w:author="Aden Yincheong Ip" w:date="2025-10-09T20:05:00Z">
              <w:rPr>
                <w:rFonts w:ascii="Times New Roman" w:eastAsia="Times New Roman" w:hAnsi="Times New Roman" w:cs="Times New Roman"/>
                <w:color w:val="000000"/>
              </w:rPr>
            </w:rPrChange>
          </w:rPr>
          <w:t xml:space="preserve"> </w:t>
        </w:r>
        <w:r>
          <w:rPr>
            <w:rFonts w:ascii="Times New Roman" w:eastAsia="Times New Roman" w:hAnsi="Times New Roman" w:cs="Times New Roman"/>
            <w:rPrChange w:id="75" w:author="Aden Yincheong Ip" w:date="2025-10-09T20:05:00Z">
              <w:rPr>
                <w:rFonts w:ascii="Times New Roman" w:eastAsia="Times New Roman" w:hAnsi="Times New Roman" w:cs="Times New Roman"/>
                <w:color w:val="000000"/>
              </w:rPr>
            </w:rPrChange>
          </w:rPr>
          <w:lastRenderedPageBreak/>
          <w:t xml:space="preserve">their combined effect with a single integrated parameter that </w:t>
        </w:r>
      </w:ins>
      <w:ins w:id="76" w:author="Gledis Guri" w:date="2025-10-09T20:41:00Z">
        <w:r>
          <w:rPr>
            <w:rFonts w:ascii="Times New Roman" w:eastAsia="Times New Roman" w:hAnsi="Times New Roman" w:cs="Times New Roman"/>
            <w:rPrChange w:id="77" w:author="Aden Yincheong Ip" w:date="2025-10-09T20:05:00Z">
              <w:rPr>
                <w:rFonts w:ascii="Times New Roman" w:eastAsia="Times New Roman" w:hAnsi="Times New Roman" w:cs="Times New Roman"/>
                <w:color w:val="000000"/>
              </w:rPr>
            </w:rPrChange>
          </w:rPr>
          <w:t xml:space="preserve">enables </w:t>
        </w:r>
      </w:ins>
      <w:ins w:id="78" w:author="Aden Yincheong Ip" w:date="2025-10-09T20:05:00Z">
        <w:r>
          <w:rPr>
            <w:rFonts w:ascii="Times New Roman" w:eastAsia="Times New Roman" w:hAnsi="Times New Roman" w:cs="Times New Roman"/>
            <w:rPrChange w:id="79" w:author="Aden Yincheong Ip" w:date="2025-10-09T20:05:00Z">
              <w:rPr>
                <w:rFonts w:ascii="Times New Roman" w:eastAsia="Times New Roman" w:hAnsi="Times New Roman" w:cs="Times New Roman"/>
                <w:color w:val="000000"/>
              </w:rPr>
            </w:rPrChange>
          </w:rPr>
          <w:t>link</w:t>
        </w:r>
      </w:ins>
      <w:ins w:id="80" w:author="Gledis Guri" w:date="2025-10-09T20:42:00Z">
        <w:r>
          <w:rPr>
            <w:rFonts w:ascii="Times New Roman" w:eastAsia="Times New Roman" w:hAnsi="Times New Roman" w:cs="Times New Roman"/>
            <w:rPrChange w:id="81" w:author="Aden Yincheong Ip" w:date="2025-10-09T20:05:00Z">
              <w:rPr>
                <w:rFonts w:ascii="Times New Roman" w:eastAsia="Times New Roman" w:hAnsi="Times New Roman" w:cs="Times New Roman"/>
                <w:color w:val="000000"/>
              </w:rPr>
            </w:rPrChange>
          </w:rPr>
          <w:t>ing</w:t>
        </w:r>
      </w:ins>
      <w:ins w:id="82" w:author="Aden Yincheong Ip" w:date="2025-10-09T20:05:00Z">
        <w:del w:id="83" w:author="Gledis Guri" w:date="2025-10-09T20:42:00Z">
          <w:r>
            <w:rPr>
              <w:rFonts w:ascii="Times New Roman" w:eastAsia="Times New Roman" w:hAnsi="Times New Roman" w:cs="Times New Roman"/>
              <w:rPrChange w:id="84" w:author="Aden Yincheong Ip" w:date="2025-10-09T20:05:00Z">
                <w:rPr>
                  <w:rFonts w:ascii="Times New Roman" w:eastAsia="Times New Roman" w:hAnsi="Times New Roman" w:cs="Times New Roman"/>
                  <w:color w:val="000000"/>
                </w:rPr>
              </w:rPrChange>
            </w:rPr>
            <w:delText>s</w:delText>
          </w:r>
        </w:del>
        <w:r>
          <w:rPr>
            <w:rFonts w:ascii="Times New Roman" w:eastAsia="Times New Roman" w:hAnsi="Times New Roman" w:cs="Times New Roman"/>
            <w:rPrChange w:id="85" w:author="Aden Yincheong Ip" w:date="2025-10-09T20:05:00Z">
              <w:rPr>
                <w:rFonts w:ascii="Times New Roman" w:eastAsia="Times New Roman" w:hAnsi="Times New Roman" w:cs="Times New Roman"/>
                <w:color w:val="000000"/>
              </w:rPr>
            </w:rPrChange>
          </w:rPr>
          <w:t xml:space="preserve"> observed fish abundance to measured eDNA, providing a practical, system-specific calibration while acknowledging process complexity</w:t>
        </w:r>
      </w:ins>
      <w:ins w:id="86" w:author="Gledis Guri" w:date="2025-10-13T18:08:00Z" w16du:dateUtc="2025-10-14T01:08:00Z">
        <w:r w:rsidR="008214F1" w:rsidRPr="008214F1">
          <w:rPr>
            <w:rFonts w:ascii="Times New Roman" w:eastAsia="Times New Roman" w:hAnsi="Times New Roman" w:cs="Times New Roman"/>
            <w:vertAlign w:val="superscript"/>
            <w:rPrChange w:id="87" w:author="Gledis Guri" w:date="2025-10-13T18:08:00Z" w16du:dateUtc="2025-10-14T01:08:00Z">
              <w:rPr>
                <w:rFonts w:ascii="Times New Roman" w:eastAsia="Times New Roman" w:hAnsi="Times New Roman" w:cs="Times New Roman"/>
              </w:rPr>
            </w:rPrChange>
          </w:rPr>
          <w:t>7</w:t>
        </w:r>
      </w:ins>
      <w:ins w:id="88" w:author="Aden Yincheong Ip" w:date="2025-10-09T20:05:00Z">
        <w:r>
          <w:rPr>
            <w:rFonts w:ascii="Times New Roman" w:eastAsia="Times New Roman" w:hAnsi="Times New Roman" w:cs="Times New Roman"/>
            <w:rPrChange w:id="89" w:author="Aden Yincheong Ip" w:date="2025-10-09T20:05:00Z">
              <w:rPr>
                <w:rFonts w:ascii="Times New Roman" w:eastAsia="Times New Roman" w:hAnsi="Times New Roman" w:cs="Times New Roman"/>
                <w:color w:val="000000"/>
              </w:rPr>
            </w:rPrChange>
          </w:rPr>
          <w:t>. Such integrated approaches have been applied to aquatic eDNA (from trawls and water samples</w:t>
        </w:r>
      </w:ins>
      <w:ins w:id="90" w:author="Gledis Guri" w:date="2025-10-13T18:09:00Z" w16du:dateUtc="2025-10-14T01:09:00Z">
        <w:r w:rsidR="008214F1" w:rsidRPr="008214F1">
          <w:rPr>
            <w:rFonts w:ascii="Times New Roman" w:eastAsia="Times New Roman" w:hAnsi="Times New Roman" w:cs="Times New Roman"/>
            <w:vertAlign w:val="superscript"/>
            <w:rPrChange w:id="91" w:author="Gledis Guri" w:date="2025-10-13T18:10:00Z" w16du:dateUtc="2025-10-14T01:10:00Z">
              <w:rPr>
                <w:rFonts w:ascii="Times New Roman" w:eastAsia="Times New Roman" w:hAnsi="Times New Roman" w:cs="Times New Roman"/>
              </w:rPr>
            </w:rPrChange>
          </w:rPr>
          <w:t>7,37</w:t>
        </w:r>
      </w:ins>
      <w:ins w:id="92" w:author="Aden Yincheong Ip" w:date="2025-10-09T20:05:00Z">
        <w:r>
          <w:rPr>
            <w:rFonts w:ascii="Times New Roman" w:eastAsia="Times New Roman" w:hAnsi="Times New Roman" w:cs="Times New Roman"/>
            <w:rPrChange w:id="93" w:author="Aden Yincheong Ip" w:date="2025-10-09T20:05:00Z">
              <w:rPr>
                <w:rFonts w:ascii="Times New Roman" w:eastAsia="Times New Roman" w:hAnsi="Times New Roman" w:cs="Times New Roman"/>
                <w:color w:val="000000"/>
              </w:rPr>
            </w:rPrChange>
          </w:rPr>
          <w:t>) and to active airborne eDNA samplers, but never to passive air samplers, and crucially, never to paired air-water measurements that would allow quantification of cross-medium transfer.</w:t>
        </w:r>
      </w:ins>
    </w:p>
    <w:p w14:paraId="12610546" w14:textId="77777777" w:rsidR="00CC056E" w:rsidRDefault="00000000">
      <w:pPr>
        <w:pBdr>
          <w:top w:val="nil"/>
          <w:left w:val="nil"/>
          <w:bottom w:val="nil"/>
          <w:right w:val="nil"/>
          <w:between w:val="nil"/>
        </w:pBdr>
        <w:spacing w:before="120" w:after="240" w:line="480" w:lineRule="auto"/>
        <w:ind w:firstLine="720"/>
        <w:rPr>
          <w:ins w:id="94" w:author="Aden Yincheong Ip" w:date="2025-10-09T20:48:00Z"/>
          <w:rFonts w:ascii="Times New Roman" w:eastAsia="Times New Roman" w:hAnsi="Times New Roman" w:cs="Times New Roman"/>
          <w:color w:val="000000"/>
        </w:rPr>
      </w:pPr>
      <w:r>
        <w:rPr>
          <w:rFonts w:ascii="Times New Roman" w:eastAsia="Times New Roman" w:hAnsi="Times New Roman" w:cs="Times New Roman"/>
          <w:color w:val="000000"/>
        </w:rPr>
        <w:t>We conducted the first targeted investigation of cross-medium water-to-air eDNA transfer, specifically examining whether genetic material from aquatic organisms can be detected in air samples collected above the water surface. Leveraging the behavior of Coho salmon (</w:t>
      </w:r>
      <w:r>
        <w:rPr>
          <w:rFonts w:ascii="Times New Roman" w:eastAsia="Times New Roman" w:hAnsi="Times New Roman" w:cs="Times New Roman"/>
          <w:i/>
          <w:color w:val="000000"/>
        </w:rPr>
        <w:t>Oncorhynchus kisutch</w:t>
      </w:r>
      <w:r>
        <w:rPr>
          <w:rFonts w:ascii="Times New Roman" w:eastAsia="Times New Roman" w:hAnsi="Times New Roman" w:cs="Times New Roman"/>
          <w:color w:val="000000"/>
        </w:rPr>
        <w:t>) during their spawning season</w:t>
      </w:r>
      <w:r>
        <w:rPr>
          <w:rFonts w:ascii="Times New Roman" w:eastAsia="Times New Roman" w:hAnsi="Times New Roman" w:cs="Times New Roman"/>
          <w:color w:val="000000"/>
          <w:vertAlign w:val="superscript"/>
        </w:rPr>
        <w:t>24</w:t>
      </w:r>
      <w:r>
        <w:rPr>
          <w:rFonts w:ascii="Times New Roman" w:eastAsia="Times New Roman" w:hAnsi="Times New Roman" w:cs="Times New Roman"/>
          <w:color w:val="000000"/>
        </w:rPr>
        <w:t>, we collected and measured eDNA concentrations in paired water and passive air samples over a six-week peak migration period, with visual fish counts from the staff of a fish hatchery. To evaluate the mechanisms of airborne DNA capture and settlement, we deployed four passive air collection methods: vertically oriented gelatin air filters (commonly used in low-flow air filtration systems), polytetrafluoroethylene filters (PTFE; standard in high-flow air applications), and mixed cellulose ester filters (MCE; traditionally employed for water filtration), as well as an open, horizontal tray of deionized water exposed to ambient conditions</w:t>
      </w:r>
      <w:r>
        <w:rPr>
          <w:rFonts w:ascii="Times New Roman" w:eastAsia="Times New Roman" w:hAnsi="Times New Roman" w:cs="Times New Roman"/>
          <w:color w:val="000000"/>
          <w:vertAlign w:val="superscript"/>
        </w:rPr>
        <w:t>18</w:t>
      </w:r>
      <w:r>
        <w:rPr>
          <w:rFonts w:ascii="Times New Roman" w:eastAsia="Times New Roman" w:hAnsi="Times New Roman" w:cs="Times New Roman"/>
          <w:color w:val="000000"/>
        </w:rPr>
        <w:t xml:space="preserve">. These were chosen for their distinct physical properties, contrasting orientations, and different particle capture efficiencies targeting different aerosol types. By comparing detection sensitivity, temporal patterns, and quantitative performance of these four collectors against water eDNA concentrations and visual counts, we tested if airborne eDNA can </w:t>
      </w:r>
      <w:ins w:id="95" w:author="Aden Yincheong Ip" w:date="2025-10-09T20:48:00Z">
        <w:r>
          <w:rPr>
            <w:rFonts w:ascii="Times New Roman" w:eastAsia="Times New Roman" w:hAnsi="Times New Roman" w:cs="Times New Roman"/>
            <w:rPrChange w:id="96" w:author="Aden Yincheong Ip" w:date="2025-10-09T20:48:00Z">
              <w:rPr>
                <w:rFonts w:ascii="Times New Roman" w:eastAsia="Times New Roman" w:hAnsi="Times New Roman" w:cs="Times New Roman"/>
                <w:color w:val="000000"/>
              </w:rPr>
            </w:rPrChange>
          </w:rPr>
          <w:t>consistently</w:t>
        </w:r>
      </w:ins>
      <w:del w:id="97" w:author="Aden Yincheong Ip" w:date="2025-10-09T20:48:00Z">
        <w:r>
          <w:rPr>
            <w:rFonts w:ascii="Times New Roman" w:eastAsia="Times New Roman" w:hAnsi="Times New Roman" w:cs="Times New Roman"/>
            <w:rPrChange w:id="98" w:author="Aden Yincheong Ip" w:date="2025-10-09T20:48:00Z">
              <w:rPr>
                <w:rFonts w:ascii="Times New Roman" w:eastAsia="Times New Roman" w:hAnsi="Times New Roman" w:cs="Times New Roman"/>
                <w:color w:val="000000"/>
              </w:rPr>
            </w:rPrChange>
          </w:rPr>
          <w:delText>reliably</w:delText>
        </w:r>
      </w:del>
      <w:r>
        <w:rPr>
          <w:rFonts w:ascii="Times New Roman" w:eastAsia="Times New Roman" w:hAnsi="Times New Roman" w:cs="Times New Roman"/>
          <w:color w:val="000000"/>
        </w:rPr>
        <w:t xml:space="preserve"> track real-world aquatic population dynamics and which filter type would track biological signal most appropriately.</w:t>
      </w:r>
    </w:p>
    <w:p w14:paraId="2F140966" w14:textId="77777777" w:rsidR="00CC056E" w:rsidRPr="00CC056E" w:rsidRDefault="00000000">
      <w:pPr>
        <w:pBdr>
          <w:top w:val="nil"/>
          <w:left w:val="nil"/>
          <w:bottom w:val="nil"/>
          <w:right w:val="nil"/>
          <w:between w:val="nil"/>
        </w:pBdr>
        <w:spacing w:before="120" w:after="240" w:line="480" w:lineRule="auto"/>
        <w:ind w:firstLine="720"/>
        <w:rPr>
          <w:rFonts w:ascii="Times New Roman" w:eastAsia="Times New Roman" w:hAnsi="Times New Roman" w:cs="Times New Roman"/>
          <w:rPrChange w:id="99" w:author="Aden Yincheong Ip" w:date="2025-10-09T20:48:00Z">
            <w:rPr>
              <w:rFonts w:ascii="Times New Roman" w:eastAsia="Times New Roman" w:hAnsi="Times New Roman" w:cs="Times New Roman"/>
              <w:color w:val="000000"/>
            </w:rPr>
          </w:rPrChange>
        </w:rPr>
      </w:pPr>
      <w:ins w:id="100" w:author="Aden Yincheong Ip" w:date="2025-10-09T20:48:00Z">
        <w:r>
          <w:rPr>
            <w:rFonts w:ascii="Times New Roman" w:eastAsia="Times New Roman" w:hAnsi="Times New Roman" w:cs="Times New Roman"/>
            <w:rPrChange w:id="101" w:author="Aden Yincheong Ip" w:date="2025-10-09T20:48:00Z">
              <w:rPr>
                <w:rFonts w:ascii="Times New Roman" w:eastAsia="Times New Roman" w:hAnsi="Times New Roman" w:cs="Times New Roman"/>
                <w:color w:val="000000"/>
              </w:rPr>
            </w:rPrChange>
          </w:rPr>
          <w:lastRenderedPageBreak/>
          <w:t>Our overarching goal was to test whether airborne eDNA can quantitatively track aquatic organisms under natural field conditions. Specifically, we hypothesized that (1) DNA from spawning salmon would be detectable in passive air samples collected above the water surface, (2) airborne eDNA concentrations would covary with co-located water eDNA and with visual fish counts, and (3) passive sampler types would differ in the fraction of signal captured because of particle-size and deposition dynamics. This study provides a systematic, field-based investigation of water-to-air eDNA transfer in a natural stream, complementing prior airborne eDNA work that has focused on terrestrial taxa, and offers a transferable framework for other regions and study systems, while recognizing that replication across seasons, sites, and taxa will be needed to assess broad applicability.</w:t>
        </w:r>
      </w:ins>
    </w:p>
    <w:p w14:paraId="2EB96606" w14:textId="77777777" w:rsidR="00CC056E" w:rsidRDefault="00000000">
      <w:pPr>
        <w:keepNext/>
        <w:pBdr>
          <w:top w:val="nil"/>
          <w:left w:val="nil"/>
          <w:bottom w:val="nil"/>
          <w:right w:val="nil"/>
          <w:between w:val="nil"/>
        </w:pBdr>
        <w:rPr>
          <w:rFonts w:ascii="Times New Roman" w:eastAsia="Times New Roman" w:hAnsi="Times New Roman" w:cs="Times New Roman"/>
          <w:i/>
          <w:color w:val="000000"/>
          <w:sz w:val="22"/>
          <w:szCs w:val="22"/>
        </w:rPr>
      </w:pPr>
      <w:bookmarkStart w:id="102" w:name="vilen02mxuqd" w:colFirst="0" w:colLast="0"/>
      <w:bookmarkEnd w:id="102"/>
      <w:r>
        <w:rPr>
          <w:rFonts w:ascii="Times New Roman" w:eastAsia="Times New Roman" w:hAnsi="Times New Roman" w:cs="Times New Roman"/>
          <w:i/>
          <w:noProof/>
          <w:color w:val="000000"/>
          <w:sz w:val="22"/>
          <w:szCs w:val="22"/>
        </w:rPr>
        <w:drawing>
          <wp:inline distT="0" distB="0" distL="0" distR="0" wp14:anchorId="3EF5B24A" wp14:editId="72C59FBD">
            <wp:extent cx="4859999" cy="3706268"/>
            <wp:effectExtent l="0" t="0" r="0" b="0"/>
            <wp:docPr id="2" name="image1.jpg" descr="Figure 1: Conceptual illustration of cross‐medium eDNA sampling above a salmon‐spawning stream. Natural processes, including evaporation, bubble-burst aerosolization at riffles and splashes, and the vigorous movement of spawning Coho salmon, launch trace amounts of DNA from the river surface into the atmosphere. Passive airborne samplers, shown here as three vertically hung filters and an open tray of deionized water (A), intercept settling airborne eDNA, while paired water-grab sampling (W) and visual counts by hatchery staff (N) provide concurrent reference measurements."/>
            <wp:cNvGraphicFramePr/>
            <a:graphic xmlns:a="http://schemas.openxmlformats.org/drawingml/2006/main">
              <a:graphicData uri="http://schemas.openxmlformats.org/drawingml/2006/picture">
                <pic:pic xmlns:pic="http://schemas.openxmlformats.org/drawingml/2006/picture">
                  <pic:nvPicPr>
                    <pic:cNvPr id="0" name="image1.jpg" descr="Figure 1: Conceptual illustration of cross‐medium eDNA sampling above a salmon‐spawning stream. Natural processes, including evaporation, bubble-burst aerosolization at riffles and splashes, and the vigorous movement of spawning Coho salmon, launch trace amounts of DNA from the river surface into the atmosphere. Passive airborne samplers, shown here as three vertically hung filters and an open tray of deionized water (A), intercept settling airborne eDNA, while paired water-grab sampling (W) and visual counts by hatchery staff (N) provide concurrent reference measurements."/>
                    <pic:cNvPicPr preferRelativeResize="0"/>
                  </pic:nvPicPr>
                  <pic:blipFill>
                    <a:blip r:embed="rId7"/>
                    <a:srcRect/>
                    <a:stretch>
                      <a:fillRect/>
                    </a:stretch>
                  </pic:blipFill>
                  <pic:spPr>
                    <a:xfrm>
                      <a:off x="0" y="0"/>
                      <a:ext cx="4859999" cy="3706268"/>
                    </a:xfrm>
                    <a:prstGeom prst="rect">
                      <a:avLst/>
                    </a:prstGeom>
                    <a:ln/>
                  </pic:spPr>
                </pic:pic>
              </a:graphicData>
            </a:graphic>
          </wp:inline>
        </w:drawing>
      </w:r>
    </w:p>
    <w:p w14:paraId="198BB119" w14:textId="77777777" w:rsidR="00CC056E" w:rsidRDefault="00000000">
      <w:pPr>
        <w:pBdr>
          <w:top w:val="nil"/>
          <w:left w:val="nil"/>
          <w:bottom w:val="nil"/>
          <w:right w:val="nil"/>
          <w:between w:val="nil"/>
        </w:pBdr>
        <w:spacing w:after="120"/>
        <w:rPr>
          <w:rFonts w:ascii="Times New Roman" w:eastAsia="Times New Roman" w:hAnsi="Times New Roman" w:cs="Times New Roman"/>
          <w:i/>
          <w:color w:val="000000"/>
          <w:sz w:val="22"/>
          <w:szCs w:val="22"/>
        </w:rPr>
      </w:pPr>
      <w:r>
        <w:rPr>
          <w:rFonts w:ascii="Times New Roman" w:eastAsia="Times New Roman" w:hAnsi="Times New Roman" w:cs="Times New Roman"/>
          <w:i/>
          <w:color w:val="000000"/>
          <w:sz w:val="22"/>
          <w:szCs w:val="22"/>
        </w:rPr>
        <w:t xml:space="preserve">Figure 1: Conceptual illustration of cross‐medium eDNA sampling above a salmon‐spawning stream. Natural processes, including evaporation, bubble-burst aerosolization at riffles and splashes, and the vigorous movement of spawning Coho salmon, launch trace amounts of DNA from the river surface into the atmosphere. Passive airborne samplers, shown here as three vertically hung filters and an open tray </w:t>
      </w:r>
      <w:r>
        <w:rPr>
          <w:rFonts w:ascii="Times New Roman" w:eastAsia="Times New Roman" w:hAnsi="Times New Roman" w:cs="Times New Roman"/>
          <w:i/>
          <w:color w:val="000000"/>
          <w:sz w:val="22"/>
          <w:szCs w:val="22"/>
        </w:rPr>
        <w:lastRenderedPageBreak/>
        <w:t>of deionized water (A), intercept settling airborne eDNA, while paired water-grab sampling (W) and visual counts by hatchery staff (N) provide concurrent reference measurements.</w:t>
      </w:r>
    </w:p>
    <w:p w14:paraId="1F15D969" w14:textId="77777777" w:rsidR="00CC056E" w:rsidRDefault="00000000">
      <w:pPr>
        <w:pStyle w:val="Heading1"/>
        <w:numPr>
          <w:ilvl w:val="0"/>
          <w:numId w:val="1"/>
        </w:numPr>
        <w:spacing w:line="480" w:lineRule="auto"/>
      </w:pPr>
      <w:bookmarkStart w:id="103" w:name="hme0zxaegeoj" w:colFirst="0" w:colLast="0"/>
      <w:bookmarkEnd w:id="103"/>
      <w:r>
        <w:t>Methods</w:t>
      </w:r>
    </w:p>
    <w:p w14:paraId="24425601" w14:textId="77777777" w:rsidR="00CC056E" w:rsidRDefault="00000000">
      <w:pPr>
        <w:pStyle w:val="Heading2"/>
        <w:spacing w:line="480" w:lineRule="auto"/>
        <w:jc w:val="left"/>
      </w:pPr>
      <w:bookmarkStart w:id="104" w:name="jpjm3vlnqj3x" w:colFirst="0" w:colLast="0"/>
      <w:bookmarkEnd w:id="104"/>
      <w:r>
        <w:t>2.1 Field Sampling</w:t>
      </w:r>
    </w:p>
    <w:p w14:paraId="1FEA3B6F" w14:textId="77777777" w:rsidR="00CC056E" w:rsidRDefault="00000000">
      <w:pPr>
        <w:pBdr>
          <w:top w:val="nil"/>
          <w:left w:val="nil"/>
          <w:bottom w:val="nil"/>
          <w:right w:val="nil"/>
          <w:between w:val="nil"/>
        </w:pBdr>
        <w:spacing w:before="120" w:after="240"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We conducted this study near Seattle, Washington USA, in Issaquah Creek, a salmon spawning stream, outside of the Issaquah Salmon Hatchery (47.529501</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m:t>
            </m:r>
          </m:e>
          <m:sup>
            <m:r>
              <w:rPr>
                <w:rFonts w:ascii="Cambria Math" w:eastAsia="Cambria Math" w:hAnsi="Cambria Math" w:cs="Cambria Math"/>
                <w:color w:val="000000"/>
              </w:rPr>
              <m:t>∘</m:t>
            </m:r>
          </m:sup>
        </m:sSup>
      </m:oMath>
      <w:r>
        <w:rPr>
          <w:rFonts w:ascii="Times New Roman" w:eastAsia="Times New Roman" w:hAnsi="Times New Roman" w:cs="Times New Roman"/>
          <w:color w:val="000000"/>
        </w:rPr>
        <w:t xml:space="preserve"> N, 122.039133</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m:t>
            </m:r>
          </m:e>
          <m:sup>
            <m:r>
              <w:rPr>
                <w:rFonts w:ascii="Cambria Math" w:eastAsia="Cambria Math" w:hAnsi="Cambria Math" w:cs="Cambria Math"/>
                <w:color w:val="000000"/>
              </w:rPr>
              <m:t>∘</m:t>
            </m:r>
          </m:sup>
        </m:sSup>
      </m:oMath>
      <w:r>
        <w:rPr>
          <w:rFonts w:ascii="Times New Roman" w:eastAsia="Times New Roman" w:hAnsi="Times New Roman" w:cs="Times New Roman"/>
          <w:color w:val="000000"/>
        </w:rPr>
        <w:t xml:space="preserve"> W) from 17 October 2024 to 21 November 2024, with six sampling events. Issaquah Creek is a tributary of Lake Sammamish that drains approximately 175 km² of mixed forested and urban watershed in the Cascade foothills, with discharge of 30-50 cfs (0.8-1.4 m³/s) during the study period. The creek supports natural runs of Chinook and Coho salmon, with the Issaquah Salmon Hatchery operating at this location since 1936. The study site was in a riparian corridor approximately 3 km upstream from the creek's mouth at Lake Sammamish, where the watershed transitions from forested headwaters to developed lowland areas.</w:t>
      </w:r>
    </w:p>
    <w:p w14:paraId="77F6C758" w14:textId="77777777" w:rsidR="00CC056E" w:rsidRDefault="00000000">
      <w:pPr>
        <w:pBdr>
          <w:top w:val="nil"/>
          <w:left w:val="nil"/>
          <w:bottom w:val="nil"/>
          <w:right w:val="nil"/>
          <w:between w:val="nil"/>
        </w:pBdr>
        <w:spacing w:before="120" w:after="240"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We sampled at six time points that spanned the entire Coho salmon (</w:t>
      </w:r>
      <w:r>
        <w:rPr>
          <w:rFonts w:ascii="Times New Roman" w:eastAsia="Times New Roman" w:hAnsi="Times New Roman" w:cs="Times New Roman"/>
          <w:i/>
          <w:color w:val="000000"/>
        </w:rPr>
        <w:t>Oncorhynchus kisutch</w:t>
      </w:r>
      <w:r>
        <w:rPr>
          <w:rFonts w:ascii="Times New Roman" w:eastAsia="Times New Roman" w:hAnsi="Times New Roman" w:cs="Times New Roman"/>
          <w:color w:val="000000"/>
        </w:rPr>
        <w:t xml:space="preserve">) </w:t>
      </w:r>
      <w:proofErr w:type="gramStart"/>
      <w:r>
        <w:rPr>
          <w:rFonts w:ascii="Times New Roman" w:eastAsia="Times New Roman" w:hAnsi="Times New Roman" w:cs="Times New Roman"/>
          <w:color w:val="000000"/>
        </w:rPr>
        <w:t>run,</w:t>
      </w:r>
      <w:proofErr w:type="gramEnd"/>
      <w:r>
        <w:rPr>
          <w:rFonts w:ascii="Times New Roman" w:eastAsia="Times New Roman" w:hAnsi="Times New Roman" w:cs="Times New Roman"/>
          <w:color w:val="000000"/>
        </w:rPr>
        <w:t xml:space="preserve"> from the first arrivals in early fall of August through peak abundance around 17 October 2024 and into the tail end of the migration in November. This schedule ensured that our eDNA sampling captured both the lowest and highest levels of fish activity. Within the same sampling period, visual fish counts were performed by the hatchery staff, and salmon escapement data were obtained from the Washington Department of Fish and Wildlife escapement reports (</w:t>
      </w:r>
      <w:hyperlink r:id="rId8" w:anchor="2024-weekly">
        <w:r w:rsidR="00CC056E">
          <w:rPr>
            <w:rFonts w:ascii="Times New Roman" w:eastAsia="Times New Roman" w:hAnsi="Times New Roman" w:cs="Times New Roman"/>
            <w:color w:val="156082"/>
          </w:rPr>
          <w:t>https://wdfw.wa.gov/fishing/management/hatcheries/escapement#2024-weekly</w:t>
        </w:r>
      </w:hyperlink>
      <w:r>
        <w:rPr>
          <w:rFonts w:ascii="Times New Roman" w:eastAsia="Times New Roman" w:hAnsi="Times New Roman" w:cs="Times New Roman"/>
          <w:color w:val="000000"/>
        </w:rPr>
        <w:t xml:space="preserve">). The hatchery operates a fish ladder with gates that are opened periodically by staff, who conduct visual counts of accumulated fish before allowing passage. This controlled system ensures that </w:t>
      </w:r>
      <w:del w:id="105" w:author="Aden Yincheong Ip" w:date="2025-10-09T19:00:00Z">
        <w:r>
          <w:rPr>
            <w:rFonts w:ascii="Times New Roman" w:eastAsia="Times New Roman" w:hAnsi="Times New Roman" w:cs="Times New Roman"/>
            <w:color w:val="000000"/>
          </w:rPr>
          <w:delText xml:space="preserve">essentially </w:delText>
        </w:r>
      </w:del>
      <w:r>
        <w:rPr>
          <w:rFonts w:ascii="Times New Roman" w:eastAsia="Times New Roman" w:hAnsi="Times New Roman" w:cs="Times New Roman"/>
          <w:color w:val="000000"/>
        </w:rPr>
        <w:t xml:space="preserve">all Coho salmon in the study area are counted at this single point before entering the </w:t>
      </w:r>
      <w:r>
        <w:rPr>
          <w:rFonts w:ascii="Times New Roman" w:eastAsia="Times New Roman" w:hAnsi="Times New Roman" w:cs="Times New Roman"/>
          <w:color w:val="000000"/>
        </w:rPr>
        <w:lastRenderedPageBreak/>
        <w:t>hatchery, creating a direct correspondence between visual counts and the fish population generating eDNA signals in our sampling area. Weather conditions varied throughout the sampling period; environmental metadata for each sampling date—precipitation  and mean daily river discharge—are provided in (</w:t>
      </w:r>
      <w:hyperlink r:id="rId9">
        <w:r w:rsidR="00CC056E">
          <w:rPr>
            <w:rFonts w:ascii="Times New Roman" w:eastAsia="Times New Roman" w:hAnsi="Times New Roman" w:cs="Times New Roman"/>
            <w:color w:val="156082"/>
          </w:rPr>
          <w:t>SI Appendix, Table</w:t>
        </w:r>
      </w:hyperlink>
      <w:del w:id="106" w:author="Aden Yincheong Ip" w:date="2025-10-09T19:01:00Z">
        <w:r>
          <w:fldChar w:fldCharType="begin"/>
        </w:r>
        <w:r>
          <w:delInstrText>HYPERLINK "about:blank"</w:delInstrText>
        </w:r>
        <w:r>
          <w:fldChar w:fldCharType="separate"/>
        </w:r>
        <w:r>
          <w:rPr>
            <w:rFonts w:ascii="Times New Roman" w:eastAsia="Times New Roman" w:hAnsi="Times New Roman" w:cs="Times New Roman"/>
            <w:color w:val="156082"/>
          </w:rPr>
          <w:delText>.</w:delText>
        </w:r>
        <w:r>
          <w:fldChar w:fldCharType="end"/>
        </w:r>
      </w:del>
      <w:hyperlink r:id="rId10">
        <w:r w:rsidR="00CC056E">
          <w:rPr>
            <w:rFonts w:ascii="Times New Roman" w:eastAsia="Times New Roman" w:hAnsi="Times New Roman" w:cs="Times New Roman"/>
            <w:color w:val="156082"/>
          </w:rPr>
          <w:t xml:space="preserve"> S2</w:t>
        </w:r>
      </w:hyperlink>
      <w:r>
        <w:rPr>
          <w:rFonts w:ascii="Times New Roman" w:eastAsia="Times New Roman" w:hAnsi="Times New Roman" w:cs="Times New Roman"/>
          <w:color w:val="000000"/>
        </w:rPr>
        <w:t xml:space="preserve">). </w:t>
      </w:r>
    </w:p>
    <w:p w14:paraId="514A79BF" w14:textId="77777777" w:rsidR="00CC056E" w:rsidRDefault="00000000">
      <w:pPr>
        <w:pStyle w:val="Heading3"/>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2.2 Airborne eDNA sampling</w:t>
      </w:r>
    </w:p>
    <w:p w14:paraId="312D7B1D" w14:textId="77777777" w:rsidR="00CC056E" w:rsidRDefault="00000000">
      <w:pPr>
        <w:pBdr>
          <w:top w:val="nil"/>
          <w:left w:val="nil"/>
          <w:bottom w:val="nil"/>
          <w:right w:val="nil"/>
          <w:between w:val="nil"/>
        </w:pBdr>
        <w:spacing w:before="120" w:after="240"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Sampling for eDNA was conducted in 24-hour blocks with deployment and recovery around 9 a.m. (river water was collected only on the first day of each of the six sampling timepoints). Four passive collection methods were evaluated: three filter types—gelatin (Sartorius, 47 mm diameter), PTFE (Whatman, 47 mm diameter), and MCE (</w:t>
      </w:r>
      <w:proofErr w:type="spellStart"/>
      <w:r>
        <w:rPr>
          <w:rFonts w:ascii="Times New Roman" w:eastAsia="Times New Roman" w:hAnsi="Times New Roman" w:cs="Times New Roman"/>
          <w:color w:val="000000"/>
        </w:rPr>
        <w:t>Sterlitech</w:t>
      </w:r>
      <w:proofErr w:type="spellEnd"/>
      <w:r>
        <w:rPr>
          <w:rFonts w:ascii="Times New Roman" w:eastAsia="Times New Roman" w:hAnsi="Times New Roman" w:cs="Times New Roman"/>
          <w:color w:val="000000"/>
        </w:rPr>
        <w:t xml:space="preserve">, 5.0 </w:t>
      </w:r>
      <m:oMath>
        <m:r>
          <w:rPr>
            <w:rFonts w:ascii="Cambria Math" w:hAnsi="Cambria Math"/>
          </w:rPr>
          <m:t>μ</m:t>
        </m:r>
      </m:oMath>
      <w:r>
        <w:rPr>
          <w:rFonts w:ascii="Times New Roman" w:eastAsia="Times New Roman" w:hAnsi="Times New Roman" w:cs="Times New Roman"/>
          <w:color w:val="000000"/>
        </w:rPr>
        <w:t>m pore size, 45mm diameter)—and an open container of deionized water. The rationale for selecting these materials is as follows: gelatin filters are effective at capturing airborne particles and are particularly suited for applications where maintaining viability (e.g., for subsequent bacterial culturing</w:t>
      </w:r>
      <w:r>
        <w:rPr>
          <w:rFonts w:ascii="Times New Roman" w:eastAsia="Times New Roman" w:hAnsi="Times New Roman" w:cs="Times New Roman"/>
          <w:color w:val="000000"/>
          <w:vertAlign w:val="superscript"/>
        </w:rPr>
        <w:t>29</w:t>
      </w:r>
      <w:r>
        <w:rPr>
          <w:rFonts w:ascii="Times New Roman" w:eastAsia="Times New Roman" w:hAnsi="Times New Roman" w:cs="Times New Roman"/>
          <w:color w:val="000000"/>
        </w:rPr>
        <w:t>) is desired; PTFE filters are noted for their high durability and are widely used in active air sampling experiments</w:t>
      </w:r>
      <w:r>
        <w:rPr>
          <w:rFonts w:ascii="Times New Roman" w:eastAsia="Times New Roman" w:hAnsi="Times New Roman" w:cs="Times New Roman"/>
          <w:color w:val="000000"/>
          <w:vertAlign w:val="superscript"/>
        </w:rPr>
        <w:t>30</w:t>
      </w:r>
      <w:r>
        <w:rPr>
          <w:rFonts w:ascii="Times New Roman" w:eastAsia="Times New Roman" w:hAnsi="Times New Roman" w:cs="Times New Roman"/>
          <w:color w:val="000000"/>
        </w:rPr>
        <w:t>; whereas MCE filters, typically employed for water filtration, were included to assess their performance in an airborne context</w:t>
      </w:r>
      <w:r>
        <w:rPr>
          <w:rFonts w:ascii="Times New Roman" w:eastAsia="Times New Roman" w:hAnsi="Times New Roman" w:cs="Times New Roman"/>
          <w:color w:val="000000"/>
          <w:vertAlign w:val="superscript"/>
        </w:rPr>
        <w:t>6</w:t>
      </w:r>
      <w:r>
        <w:rPr>
          <w:rFonts w:ascii="Times New Roman" w:eastAsia="Times New Roman" w:hAnsi="Times New Roman" w:cs="Times New Roman"/>
          <w:color w:val="000000"/>
        </w:rPr>
        <w:t xml:space="preserve">. All three passive filters were deployed via custom 3D-printed “honeycomb” puck filter holders, based on open-source </w:t>
      </w:r>
      <w:proofErr w:type="spellStart"/>
      <w:r>
        <w:rPr>
          <w:rFonts w:ascii="Times New Roman" w:eastAsia="Times New Roman" w:hAnsi="Times New Roman" w:cs="Times New Roman"/>
          <w:color w:val="000000"/>
        </w:rPr>
        <w:t>Thingverse</w:t>
      </w:r>
      <w:proofErr w:type="spellEnd"/>
      <w:r>
        <w:rPr>
          <w:rFonts w:ascii="Times New Roman" w:eastAsia="Times New Roman" w:hAnsi="Times New Roman" w:cs="Times New Roman"/>
          <w:color w:val="000000"/>
        </w:rPr>
        <w:t xml:space="preserve"> designs (IDs 4306478 and 979318; Zachary Gold, pers. comms.), and were suspended from a hatchery railing approximately 3 m above the river water level (Figure </w:t>
      </w:r>
      <w:hyperlink w:anchor="vilen02mxuqd">
        <w:r w:rsidR="00CC056E">
          <w:rPr>
            <w:rFonts w:ascii="Times New Roman" w:eastAsia="Times New Roman" w:hAnsi="Times New Roman" w:cs="Times New Roman"/>
            <w:color w:val="156082"/>
          </w:rPr>
          <w:t>1</w:t>
        </w:r>
      </w:hyperlink>
      <w:r>
        <w:rPr>
          <w:rFonts w:ascii="Times New Roman" w:eastAsia="Times New Roman" w:hAnsi="Times New Roman" w:cs="Times New Roman"/>
          <w:color w:val="000000"/>
        </w:rPr>
        <w:t xml:space="preserve">), with their collection surfaces oriented vertically. This configuration minimized splash contamination and captures airborne DNA particles driven by gravitational settling. The positioning relative to flowing water demonstrated how these passive collectors operate at a vantage point above the stream, facilitating non-invasive DNA capture in real-world field conditions. Two biological replicates were deployed for both gelatin and PTFE, while only one replicate was used for MCE. </w:t>
      </w:r>
      <w:r>
        <w:rPr>
          <w:rFonts w:ascii="Times New Roman" w:eastAsia="Times New Roman" w:hAnsi="Times New Roman" w:cs="Times New Roman"/>
          <w:color w:val="000000"/>
        </w:rPr>
        <w:lastRenderedPageBreak/>
        <w:t>After the overnight deployment, filters were carefully recovered using sterile, disposable forceps and immediately immersed in 1.5 mL of DNA/RNA Shield.</w:t>
      </w:r>
    </w:p>
    <w:p w14:paraId="38D8E280" w14:textId="77777777" w:rsidR="00CC056E" w:rsidRDefault="00000000">
      <w:pPr>
        <w:pBdr>
          <w:top w:val="nil"/>
          <w:left w:val="nil"/>
          <w:bottom w:val="nil"/>
          <w:right w:val="nil"/>
          <w:between w:val="nil"/>
        </w:pBdr>
        <w:spacing w:before="120" w:after="240"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The fourth passive collection method was an open container (25 cm width, 30 cm length, 10 cm depth) filled with 2 L of deionized water</w:t>
      </w:r>
      <w:r>
        <w:rPr>
          <w:rFonts w:ascii="Times New Roman" w:eastAsia="Times New Roman" w:hAnsi="Times New Roman" w:cs="Times New Roman"/>
          <w:color w:val="000000"/>
          <w:vertAlign w:val="superscript"/>
        </w:rPr>
        <w:t>18</w:t>
      </w:r>
      <w:r>
        <w:rPr>
          <w:rFonts w:ascii="Times New Roman" w:eastAsia="Times New Roman" w:hAnsi="Times New Roman" w:cs="Times New Roman"/>
          <w:color w:val="000000"/>
        </w:rPr>
        <w:t xml:space="preserve"> also positioned about 3 m above the river and about 30 cm above the suspended passive filters. The open container was also deployed for about 24 hours at the same times as the passive filters. The container had an open surface (i.e., oriented horizontally) to capture airborne particles settling by gravity. The surface area of the container was approximately 750 cm</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m:t>
            </m:r>
          </m:e>
          <m:sup>
            <m:r>
              <w:rPr>
                <w:rFonts w:ascii="Cambria Math" w:eastAsia="Cambria Math" w:hAnsi="Cambria Math" w:cs="Cambria Math"/>
                <w:color w:val="000000"/>
              </w:rPr>
              <m:t>2</m:t>
            </m:r>
          </m:sup>
        </m:sSup>
      </m:oMath>
      <w:r>
        <w:rPr>
          <w:rFonts w:ascii="Times New Roman" w:eastAsia="Times New Roman" w:hAnsi="Times New Roman" w:cs="Times New Roman"/>
          <w:color w:val="000000"/>
        </w:rPr>
        <w:t>, in contrast to the roughly 16 cm</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m:t>
            </m:r>
          </m:e>
          <m:sup>
            <m:r>
              <w:rPr>
                <w:rFonts w:ascii="Cambria Math" w:eastAsia="Cambria Math" w:hAnsi="Cambria Math" w:cs="Cambria Math"/>
                <w:color w:val="000000"/>
              </w:rPr>
              <m:t>2</m:t>
            </m:r>
          </m:sup>
        </m:sSup>
      </m:oMath>
      <w:r>
        <w:rPr>
          <w:rFonts w:ascii="Times New Roman" w:eastAsia="Times New Roman" w:hAnsi="Times New Roman" w:cs="Times New Roman"/>
          <w:color w:val="000000"/>
        </w:rPr>
        <w:t xml:space="preserve"> surface area offered by the 47-mm circular filter disks. Only one replicate was used for the open water container method. Note that although 2 L of deionized water was placed in the container, heavy rainfall during overnight deployments sometimes increased the water level. Any debris (e.g., bugs, leaves) was removed from the container before on-site filtration using the same system as for river water samples (see below for details).</w:t>
      </w:r>
    </w:p>
    <w:p w14:paraId="73760F9B" w14:textId="77777777" w:rsidR="00CC056E" w:rsidRDefault="00000000">
      <w:pPr>
        <w:pStyle w:val="Heading3"/>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2.3 Water eDNA sampling</w:t>
      </w:r>
    </w:p>
    <w:p w14:paraId="1341959D" w14:textId="77777777" w:rsidR="00CC056E" w:rsidRDefault="00000000">
      <w:pPr>
        <w:pBdr>
          <w:top w:val="nil"/>
          <w:left w:val="nil"/>
          <w:bottom w:val="nil"/>
          <w:right w:val="nil"/>
          <w:between w:val="nil"/>
        </w:pBdr>
        <w:spacing w:before="120" w:after="240"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At each of six sampling events, we collected one 3 L surface-water grab (3 × 1 L biological replicates) at a fixed site immediately downstream of the fish-ladder gate, adjacent to the Coho salmon aggregation area and concurrent with air deployments. Water was collected in sterile bottles, directly adjacent to the aggregation area. The ladder is operated continuously by hatchery staff throughout the salmon run, ensuring fish passage and visual counts. A total of 3 L of water was filtered on site using a Smith-Root Citizen Science Sampler equipped with 5.0 µm mixed cellulose ester (MCE) filters</w:t>
      </w:r>
      <w:r>
        <w:rPr>
          <w:rFonts w:ascii="Times New Roman" w:eastAsia="Times New Roman" w:hAnsi="Times New Roman" w:cs="Times New Roman"/>
          <w:color w:val="000000"/>
          <w:vertAlign w:val="superscript"/>
        </w:rPr>
        <w:t>6</w:t>
      </w:r>
      <w:r>
        <w:rPr>
          <w:rFonts w:ascii="Times New Roman" w:eastAsia="Times New Roman" w:hAnsi="Times New Roman" w:cs="Times New Roman"/>
          <w:color w:val="000000"/>
        </w:rPr>
        <w:t>. Three 1 L replicates were processed and immediately preserved in 1.5 mL of DNA/RNA Shield (</w:t>
      </w:r>
      <w:proofErr w:type="spellStart"/>
      <w:r>
        <w:rPr>
          <w:rFonts w:ascii="Times New Roman" w:eastAsia="Times New Roman" w:hAnsi="Times New Roman" w:cs="Times New Roman"/>
          <w:color w:val="000000"/>
        </w:rPr>
        <w:t>Zymo</w:t>
      </w:r>
      <w:proofErr w:type="spellEnd"/>
      <w:r>
        <w:rPr>
          <w:rFonts w:ascii="Times New Roman" w:eastAsia="Times New Roman" w:hAnsi="Times New Roman" w:cs="Times New Roman"/>
          <w:color w:val="000000"/>
        </w:rPr>
        <w:t xml:space="preserve"> Research) using clean disposable plastic </w:t>
      </w:r>
      <w:r>
        <w:rPr>
          <w:rFonts w:ascii="Times New Roman" w:eastAsia="Times New Roman" w:hAnsi="Times New Roman" w:cs="Times New Roman"/>
          <w:color w:val="000000"/>
        </w:rPr>
        <w:lastRenderedPageBreak/>
        <w:t>forceps. Field-negative filtration blanks (1 L of Milli-Q water each) were also processed using the same system. All equipment was decontaminated with 10% bleach, thoroughly rinsed with deionized water, and handled with gloves to minimize contamination. All filters (passive air, passive open container, water) were stored at –20</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m:t>
            </m:r>
          </m:e>
          <m:sup>
            <m:r>
              <w:rPr>
                <w:rFonts w:ascii="Cambria Math" w:eastAsia="Cambria Math" w:hAnsi="Cambria Math" w:cs="Cambria Math"/>
                <w:color w:val="000000"/>
              </w:rPr>
              <m:t>∘</m:t>
            </m:r>
          </m:sup>
        </m:sSup>
      </m:oMath>
      <w:r>
        <w:rPr>
          <w:rFonts w:ascii="Times New Roman" w:eastAsia="Times New Roman" w:hAnsi="Times New Roman" w:cs="Times New Roman"/>
          <w:color w:val="000000"/>
        </w:rPr>
        <w:t>C until processing, typically within one week.</w:t>
      </w:r>
    </w:p>
    <w:p w14:paraId="56155584" w14:textId="77777777" w:rsidR="00CC056E" w:rsidRDefault="00000000">
      <w:pPr>
        <w:pBdr>
          <w:top w:val="nil"/>
          <w:left w:val="nil"/>
          <w:bottom w:val="nil"/>
          <w:right w:val="nil"/>
          <w:between w:val="nil"/>
        </w:pBdr>
        <w:spacing w:before="280" w:after="280"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The ladder site concentrates upstream migrating Coho salmon and is the control volume where fish are enumerated; sampling water at this location keeps measurements co-located with the airborne collectors and the visual count. One 3 L sample per event provided six time-matched water–air pairs for estimating the water-to-air transfer parameter η in the joint model (see section 2.5). In this design, water serves as a calibrated comparator for airborne eDNA</w:t>
      </w:r>
      <w:r>
        <w:rPr>
          <w:rFonts w:ascii="Times New Roman" w:eastAsia="Times New Roman" w:hAnsi="Times New Roman" w:cs="Times New Roman"/>
          <w:color w:val="000000"/>
          <w:vertAlign w:val="superscript"/>
        </w:rPr>
        <w:t>36,37</w:t>
      </w:r>
      <w:r>
        <w:rPr>
          <w:rFonts w:ascii="Times New Roman" w:eastAsia="Times New Roman" w:hAnsi="Times New Roman" w:cs="Times New Roman"/>
          <w:color w:val="000000"/>
        </w:rPr>
        <w:t>. This single water sample per event was the paired water measurement used in the joint model.</w:t>
      </w:r>
    </w:p>
    <w:p w14:paraId="0B7E8C9C" w14:textId="77777777" w:rsidR="00CC056E" w:rsidRDefault="00000000">
      <w:pPr>
        <w:pStyle w:val="Heading2"/>
        <w:spacing w:line="480" w:lineRule="auto"/>
        <w:jc w:val="left"/>
      </w:pPr>
      <w:bookmarkStart w:id="107" w:name="vo3j5yzgb3ed" w:colFirst="0" w:colLast="0"/>
      <w:bookmarkEnd w:id="107"/>
      <w:r>
        <w:t>2.4 Wet-Laboratory Procedures</w:t>
      </w:r>
    </w:p>
    <w:p w14:paraId="10E5067B" w14:textId="77777777" w:rsidR="00CC056E" w:rsidRDefault="00000000">
      <w:pPr>
        <w:pBdr>
          <w:top w:val="nil"/>
          <w:left w:val="nil"/>
          <w:bottom w:val="nil"/>
          <w:right w:val="nil"/>
          <w:between w:val="nil"/>
        </w:pBdr>
        <w:spacing w:before="120" w:after="240"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 xml:space="preserve">DNA extraction from both river water samples and airborne filter samples was performed using the Qiagen Blood and Tissue Kit according to the manufacturer’s protocols. During extraction, it was noted that the gelatin filters dissolved completely in the DNA/RNA Shield. Samples were vortexed for 1 minute, and 500 </w:t>
      </w:r>
      <m:oMath>
        <m:r>
          <w:rPr>
            <w:rFonts w:ascii="Cambria Math" w:hAnsi="Cambria Math"/>
          </w:rPr>
          <m:t>μ</m:t>
        </m:r>
      </m:oMath>
      <w:r>
        <w:rPr>
          <w:rFonts w:ascii="Times New Roman" w:eastAsia="Times New Roman" w:hAnsi="Times New Roman" w:cs="Times New Roman"/>
          <w:color w:val="000000"/>
        </w:rPr>
        <w:t>L of the shield was used for DNA extraction.</w:t>
      </w:r>
    </w:p>
    <w:p w14:paraId="3D364CF0" w14:textId="77777777" w:rsidR="00CC056E" w:rsidRDefault="00000000">
      <w:pPr>
        <w:pBdr>
          <w:top w:val="nil"/>
          <w:left w:val="nil"/>
          <w:bottom w:val="nil"/>
          <w:right w:val="nil"/>
          <w:between w:val="nil"/>
        </w:pBdr>
        <w:spacing w:before="120" w:after="240"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qPCR assays targeted a 114-bp fragment of the cytochrome b gene of Coho salmon, using the forward and reverse primers derived from Duda et al. 2021</w:t>
      </w:r>
      <w:r>
        <w:rPr>
          <w:rFonts w:ascii="Times New Roman" w:eastAsia="Times New Roman" w:hAnsi="Times New Roman" w:cs="Times New Roman"/>
          <w:color w:val="000000"/>
          <w:vertAlign w:val="superscript"/>
        </w:rPr>
        <w:t>34</w:t>
      </w:r>
      <w:r>
        <w:rPr>
          <w:rFonts w:ascii="Times New Roman" w:eastAsia="Times New Roman" w:hAnsi="Times New Roman" w:cs="Times New Roman"/>
          <w:color w:val="000000"/>
        </w:rPr>
        <w:t xml:space="preserve">— COCytb_980-1093 Forward: CCTTGGTGGCGGATATACTTATCTTA and COCytb_980-1093 Reverse: GAACTAGGAAGATGGCGAAGTAGATC. Although Duda et al. validated a TaqMan (probe-based) assay, we used SYBR Green chemistry with the SYBR Select Master Mix (Fisher Scientific) and verified specificity by melt-curve analysis; on an Applied Biosystems </w:t>
      </w:r>
      <w:proofErr w:type="spellStart"/>
      <w:r>
        <w:rPr>
          <w:rFonts w:ascii="Times New Roman" w:eastAsia="Times New Roman" w:hAnsi="Times New Roman" w:cs="Times New Roman"/>
          <w:color w:val="000000"/>
        </w:rPr>
        <w:t>QuantStudio</w:t>
      </w:r>
      <w:proofErr w:type="spellEnd"/>
      <w:r>
        <w:rPr>
          <w:rFonts w:ascii="Times New Roman" w:eastAsia="Times New Roman" w:hAnsi="Times New Roman" w:cs="Times New Roman"/>
          <w:color w:val="000000"/>
        </w:rPr>
        <w:t xml:space="preserve"> 5 real-time PCR system with a 384-well block. Each 10 </w:t>
      </w:r>
      <m:oMath>
        <m:r>
          <w:rPr>
            <w:rFonts w:ascii="Cambria Math" w:hAnsi="Cambria Math"/>
          </w:rPr>
          <m:t>μ</m:t>
        </m:r>
      </m:oMath>
      <w:r>
        <w:rPr>
          <w:rFonts w:ascii="Times New Roman" w:eastAsia="Times New Roman" w:hAnsi="Times New Roman" w:cs="Times New Roman"/>
          <w:color w:val="000000"/>
        </w:rPr>
        <w:t xml:space="preserve">L reaction consisted of 5 </w:t>
      </w:r>
      <m:oMath>
        <m:r>
          <w:rPr>
            <w:rFonts w:ascii="Cambria Math" w:hAnsi="Cambria Math"/>
          </w:rPr>
          <w:lastRenderedPageBreak/>
          <m:t>μ</m:t>
        </m:r>
      </m:oMath>
      <w:r>
        <w:rPr>
          <w:rFonts w:ascii="Times New Roman" w:eastAsia="Times New Roman" w:hAnsi="Times New Roman" w:cs="Times New Roman"/>
          <w:color w:val="000000"/>
        </w:rPr>
        <w:t>L of SYBR Select Master Mix, 0.4</w:t>
      </w:r>
      <m:oMath>
        <m:r>
          <w:rPr>
            <w:rFonts w:ascii="Cambria Math" w:hAnsi="Cambria Math"/>
          </w:rPr>
          <m:t>μ</m:t>
        </m:r>
      </m:oMath>
      <w:r>
        <w:rPr>
          <w:rFonts w:ascii="Times New Roman" w:eastAsia="Times New Roman" w:hAnsi="Times New Roman" w:cs="Times New Roman"/>
          <w:color w:val="000000"/>
        </w:rPr>
        <w:t xml:space="preserve">L of 10 mM forward primer, 0.4 </w:t>
      </w:r>
      <m:oMath>
        <m:r>
          <w:rPr>
            <w:rFonts w:ascii="Cambria Math" w:hAnsi="Cambria Math"/>
          </w:rPr>
          <m:t>μ</m:t>
        </m:r>
      </m:oMath>
      <w:r>
        <w:rPr>
          <w:rFonts w:ascii="Times New Roman" w:eastAsia="Times New Roman" w:hAnsi="Times New Roman" w:cs="Times New Roman"/>
          <w:color w:val="000000"/>
        </w:rPr>
        <w:t xml:space="preserve">L of 10 mM reverse primer, 2.2 </w:t>
      </w:r>
      <m:oMath>
        <m:r>
          <w:rPr>
            <w:rFonts w:ascii="Cambria Math" w:hAnsi="Cambria Math"/>
          </w:rPr>
          <m:t>μ</m:t>
        </m:r>
      </m:oMath>
      <w:r>
        <w:rPr>
          <w:rFonts w:ascii="Times New Roman" w:eastAsia="Times New Roman" w:hAnsi="Times New Roman" w:cs="Times New Roman"/>
          <w:color w:val="000000"/>
        </w:rPr>
        <w:t xml:space="preserve">L of molecular grade water, and 2 </w:t>
      </w:r>
      <m:oMath>
        <m:r>
          <w:rPr>
            <w:rFonts w:ascii="Cambria Math" w:hAnsi="Cambria Math"/>
          </w:rPr>
          <m:t>μ</m:t>
        </m:r>
      </m:oMath>
      <w:r>
        <w:rPr>
          <w:rFonts w:ascii="Times New Roman" w:eastAsia="Times New Roman" w:hAnsi="Times New Roman" w:cs="Times New Roman"/>
          <w:color w:val="000000"/>
        </w:rPr>
        <w:t>L of DNA template. Melt curve analysis was performed to confirm the amplification of the target fragment, with an accepted melting temperature of 81</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m:t>
            </m:r>
          </m:e>
          <m:sup>
            <m:r>
              <w:rPr>
                <w:rFonts w:ascii="Cambria Math" w:eastAsia="Cambria Math" w:hAnsi="Cambria Math" w:cs="Cambria Math"/>
                <w:color w:val="000000"/>
              </w:rPr>
              <m:t>∘</m:t>
            </m:r>
          </m:sup>
        </m:sSup>
      </m:oMath>
      <w:r>
        <w:rPr>
          <w:rFonts w:ascii="Times New Roman" w:eastAsia="Times New Roman" w:hAnsi="Times New Roman" w:cs="Times New Roman"/>
          <w:color w:val="000000"/>
        </w:rPr>
        <w:t>C ± 1</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m:t>
            </m:r>
          </m:e>
          <m:sup>
            <m:r>
              <w:rPr>
                <w:rFonts w:ascii="Cambria Math" w:eastAsia="Cambria Math" w:hAnsi="Cambria Math" w:cs="Cambria Math"/>
                <w:color w:val="000000"/>
              </w:rPr>
              <m:t>∘</m:t>
            </m:r>
          </m:sup>
        </m:sSup>
      </m:oMath>
      <w:r>
        <w:rPr>
          <w:rFonts w:ascii="Times New Roman" w:eastAsia="Times New Roman" w:hAnsi="Times New Roman" w:cs="Times New Roman"/>
          <w:color w:val="000000"/>
        </w:rPr>
        <w:t>C. All standards and positives showed a single melt peak at 81 °C ± 1 °C, and no-template and field-negative controls showed no amplification.</w:t>
      </w:r>
    </w:p>
    <w:p w14:paraId="67326C20" w14:textId="5A94BFD1" w:rsidR="00CC056E" w:rsidRDefault="00000000">
      <w:pPr>
        <w:pBdr>
          <w:top w:val="nil"/>
          <w:left w:val="nil"/>
          <w:bottom w:val="nil"/>
          <w:right w:val="nil"/>
          <w:between w:val="nil"/>
        </w:pBdr>
        <w:spacing w:before="120" w:after="240"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 xml:space="preserve">Standard curves were constructed using a Coho salmon tissue DNA extract quantified with a Qubit fluorometer </w:t>
      </w:r>
      <w:hyperlink r:id="rId11">
        <w:r w:rsidR="00CC056E">
          <w:rPr>
            <w:rFonts w:ascii="Times New Roman" w:eastAsia="Times New Roman" w:hAnsi="Times New Roman" w:cs="Times New Roman"/>
            <w:color w:val="156082"/>
          </w:rPr>
          <w:t>SI Appendix, Fig. S6</w:t>
        </w:r>
      </w:hyperlink>
      <w:r>
        <w:rPr>
          <w:rFonts w:ascii="Times New Roman" w:eastAsia="Times New Roman" w:hAnsi="Times New Roman" w:cs="Times New Roman"/>
          <w:color w:val="000000"/>
        </w:rPr>
        <w:t>. The stock solution was diluted to 1.0 ng/</w:t>
      </w:r>
      <m:oMath>
        <m:r>
          <w:rPr>
            <w:rFonts w:ascii="Cambria Math" w:hAnsi="Cambria Math"/>
          </w:rPr>
          <m:t>μ</m:t>
        </m:r>
      </m:oMath>
      <w:r>
        <w:rPr>
          <w:rFonts w:ascii="Times New Roman" w:eastAsia="Times New Roman" w:hAnsi="Times New Roman" w:cs="Times New Roman"/>
          <w:color w:val="000000"/>
        </w:rPr>
        <w:t>L and designated as 10</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m:t>
            </m:r>
          </m:e>
          <m:sup>
            <m:r>
              <w:rPr>
                <w:rFonts w:ascii="Cambria Math" w:eastAsia="Cambria Math" w:hAnsi="Cambria Math" w:cs="Cambria Math"/>
                <w:color w:val="000000"/>
              </w:rPr>
              <m:t>6</m:t>
            </m:r>
          </m:sup>
        </m:sSup>
      </m:oMath>
      <w:r>
        <w:rPr>
          <w:rFonts w:ascii="Times New Roman" w:eastAsia="Times New Roman" w:hAnsi="Times New Roman" w:cs="Times New Roman"/>
          <w:color w:val="000000"/>
        </w:rPr>
        <w:t xml:space="preserve"> copies/</w:t>
      </w:r>
      <m:oMath>
        <m:r>
          <w:rPr>
            <w:rFonts w:ascii="Cambria Math" w:hAnsi="Cambria Math"/>
          </w:rPr>
          <m:t>μ</m:t>
        </m:r>
      </m:oMath>
      <w:r>
        <w:rPr>
          <w:rFonts w:ascii="Times New Roman" w:eastAsia="Times New Roman" w:hAnsi="Times New Roman" w:cs="Times New Roman"/>
          <w:color w:val="000000"/>
        </w:rPr>
        <w:t>L. Serial dilutions were then prepared, with 10</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m:t>
            </m:r>
          </m:e>
          <m:sup>
            <m:r>
              <w:rPr>
                <w:rFonts w:ascii="Cambria Math" w:eastAsia="Cambria Math" w:hAnsi="Cambria Math" w:cs="Cambria Math"/>
                <w:color w:val="000000"/>
              </w:rPr>
              <m:t>5</m:t>
            </m:r>
          </m:sup>
        </m:sSup>
      </m:oMath>
      <w:r>
        <w:rPr>
          <w:rFonts w:ascii="Times New Roman" w:eastAsia="Times New Roman" w:hAnsi="Times New Roman" w:cs="Times New Roman"/>
          <w:color w:val="000000"/>
        </w:rPr>
        <w:t>, 10</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m:t>
            </m:r>
          </m:e>
          <m:sup>
            <m:r>
              <w:rPr>
                <w:rFonts w:ascii="Cambria Math" w:eastAsia="Cambria Math" w:hAnsi="Cambria Math" w:cs="Cambria Math"/>
                <w:color w:val="000000"/>
              </w:rPr>
              <m:t>4</m:t>
            </m:r>
          </m:sup>
        </m:sSup>
      </m:oMath>
      <w:r>
        <w:rPr>
          <w:rFonts w:ascii="Times New Roman" w:eastAsia="Times New Roman" w:hAnsi="Times New Roman" w:cs="Times New Roman"/>
          <w:color w:val="000000"/>
        </w:rPr>
        <w:t>, and 10</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m:t>
            </m:r>
          </m:e>
          <m:sup>
            <m:r>
              <w:rPr>
                <w:rFonts w:ascii="Cambria Math" w:eastAsia="Cambria Math" w:hAnsi="Cambria Math" w:cs="Cambria Math"/>
                <w:color w:val="000000"/>
              </w:rPr>
              <m:t>3</m:t>
            </m:r>
          </m:sup>
        </m:sSup>
      </m:oMath>
      <w:r>
        <w:rPr>
          <w:rFonts w:ascii="Times New Roman" w:eastAsia="Times New Roman" w:hAnsi="Times New Roman" w:cs="Times New Roman"/>
          <w:color w:val="000000"/>
        </w:rPr>
        <w:t xml:space="preserve"> copies/</w:t>
      </w:r>
      <m:oMath>
        <m:r>
          <w:rPr>
            <w:rFonts w:ascii="Cambria Math" w:hAnsi="Cambria Math"/>
          </w:rPr>
          <m:t>μ</m:t>
        </m:r>
      </m:oMath>
      <w:r>
        <w:rPr>
          <w:rFonts w:ascii="Times New Roman" w:eastAsia="Times New Roman" w:hAnsi="Times New Roman" w:cs="Times New Roman"/>
          <w:color w:val="000000"/>
        </w:rPr>
        <w:t>L run in triplicate, 10</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m:t>
            </m:r>
          </m:e>
          <m:sup>
            <m:r>
              <w:rPr>
                <w:rFonts w:ascii="Cambria Math" w:eastAsia="Cambria Math" w:hAnsi="Cambria Math" w:cs="Cambria Math"/>
                <w:color w:val="000000"/>
              </w:rPr>
              <m:t>2</m:t>
            </m:r>
          </m:sup>
        </m:sSup>
      </m:oMath>
      <w:r>
        <w:rPr>
          <w:rFonts w:ascii="Times New Roman" w:eastAsia="Times New Roman" w:hAnsi="Times New Roman" w:cs="Times New Roman"/>
          <w:color w:val="000000"/>
        </w:rPr>
        <w:t xml:space="preserve"> copies/</w:t>
      </w:r>
      <m:oMath>
        <m:r>
          <w:rPr>
            <w:rFonts w:ascii="Cambria Math" w:hAnsi="Cambria Math"/>
          </w:rPr>
          <m:t>μ</m:t>
        </m:r>
      </m:oMath>
      <w:r>
        <w:rPr>
          <w:rFonts w:ascii="Times New Roman" w:eastAsia="Times New Roman" w:hAnsi="Times New Roman" w:cs="Times New Roman"/>
          <w:color w:val="000000"/>
        </w:rPr>
        <w:t>L in quadruplicate, and 10</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m:t>
            </m:r>
          </m:e>
          <m:sup>
            <m:r>
              <w:rPr>
                <w:rFonts w:ascii="Cambria Math" w:eastAsia="Cambria Math" w:hAnsi="Cambria Math" w:cs="Cambria Math"/>
                <w:color w:val="000000"/>
              </w:rPr>
              <m:t>1</m:t>
            </m:r>
          </m:sup>
        </m:sSup>
      </m:oMath>
      <w:r>
        <w:rPr>
          <w:rFonts w:ascii="Times New Roman" w:eastAsia="Times New Roman" w:hAnsi="Times New Roman" w:cs="Times New Roman"/>
          <w:color w:val="000000"/>
        </w:rPr>
        <w:t>/</w:t>
      </w:r>
      <m:oMath>
        <m:r>
          <w:rPr>
            <w:rFonts w:ascii="Cambria Math" w:hAnsi="Cambria Math"/>
          </w:rPr>
          <m:t>μ</m:t>
        </m:r>
      </m:oMath>
      <w:r>
        <w:rPr>
          <w:rFonts w:ascii="Times New Roman" w:eastAsia="Times New Roman" w:hAnsi="Times New Roman" w:cs="Times New Roman"/>
          <w:color w:val="000000"/>
        </w:rPr>
        <w:t xml:space="preserve">L copies in triplicate. Assay performance was summarized by the qPCR standard curve and a detection-probability curve derived from replicate standards (SI </w:t>
      </w:r>
      <w:ins w:id="108" w:author="Gledis Guri" w:date="2025-10-13T18:26:00Z" w16du:dateUtc="2025-10-14T01:26:00Z">
        <w:r w:rsidR="001C5866">
          <w:rPr>
            <w:rFonts w:ascii="Times New Roman" w:eastAsia="Times New Roman" w:hAnsi="Times New Roman" w:cs="Times New Roman"/>
            <w:color w:val="000000"/>
          </w:rPr>
          <w:t xml:space="preserve">Appendix, </w:t>
        </w:r>
      </w:ins>
      <w:r>
        <w:rPr>
          <w:rFonts w:ascii="Times New Roman" w:eastAsia="Times New Roman" w:hAnsi="Times New Roman" w:cs="Times New Roman"/>
          <w:color w:val="000000"/>
        </w:rPr>
        <w:t>Fig. S6), and this observation-level uncertainty was propagated in the hierarchical model; accordingly, we reported these performance curves rather than fixed LOD/LOQ thresholds.</w:t>
      </w:r>
    </w:p>
    <w:p w14:paraId="146AF8C5" w14:textId="77777777" w:rsidR="00CC056E" w:rsidRDefault="00000000">
      <w:pPr>
        <w:pStyle w:val="Heading2"/>
        <w:spacing w:line="480" w:lineRule="auto"/>
        <w:jc w:val="left"/>
      </w:pPr>
      <w:bookmarkStart w:id="109" w:name="dmmm0nsjse58" w:colFirst="0" w:colLast="0"/>
      <w:bookmarkEnd w:id="109"/>
      <w:r>
        <w:t>2.5 Joint statistical model</w:t>
      </w:r>
    </w:p>
    <w:p w14:paraId="66D65BAE" w14:textId="77777777" w:rsidR="00CC056E" w:rsidRDefault="00000000">
      <w:pPr>
        <w:pStyle w:val="Heading3"/>
        <w:spacing w:line="480" w:lineRule="auto"/>
        <w:rPr>
          <w:rFonts w:ascii="Times New Roman" w:eastAsia="Times New Roman" w:hAnsi="Times New Roman" w:cs="Times New Roman"/>
          <w:b/>
          <w:i/>
          <w:color w:val="000000"/>
          <w:sz w:val="24"/>
          <w:szCs w:val="24"/>
        </w:rPr>
      </w:pPr>
      <w:bookmarkStart w:id="110" w:name="newb5itk6agf" w:colFirst="0" w:colLast="0"/>
      <w:bookmarkEnd w:id="110"/>
      <w:r>
        <w:rPr>
          <w:rFonts w:ascii="Times New Roman" w:eastAsia="Times New Roman" w:hAnsi="Times New Roman" w:cs="Times New Roman"/>
          <w:b/>
          <w:i/>
          <w:color w:val="000000"/>
          <w:sz w:val="24"/>
          <w:szCs w:val="24"/>
        </w:rPr>
        <w:t>2.5.1 Visual observation model</w:t>
      </w:r>
    </w:p>
    <w:p w14:paraId="4888124E" w14:textId="77777777" w:rsidR="00CC056E" w:rsidRDefault="00000000">
      <w:pPr>
        <w:spacing w:line="480" w:lineRule="auto"/>
        <w:rPr>
          <w:rFonts w:ascii="Times New Roman" w:eastAsia="Times New Roman" w:hAnsi="Times New Roman" w:cs="Times New Roman"/>
          <w:color w:val="0E0E0E"/>
        </w:rPr>
      </w:pPr>
      <w:r>
        <w:rPr>
          <w:rFonts w:ascii="Times New Roman" w:eastAsia="Times New Roman" w:hAnsi="Times New Roman" w:cs="Times New Roman"/>
        </w:rPr>
        <w:t xml:space="preserve">In summary, we synthesized three methods of observations (visual counting of fish, water eDNA measurements, and air eDNA measurements) that derived from a single unknown true fish accumulation rate (denoted here as </w:t>
      </w:r>
      <m:oMath>
        <m:r>
          <w:rPr>
            <w:rFonts w:ascii="Cambria Math" w:eastAsia="Cambria Math" w:hAnsi="Cambria Math" w:cs="Cambria Math"/>
          </w:rPr>
          <m:t>X</m:t>
        </m:r>
      </m:oMath>
      <w:r>
        <w:rPr>
          <w:rFonts w:ascii="Times New Roman" w:eastAsia="Times New Roman" w:hAnsi="Times New Roman" w:cs="Times New Roman"/>
        </w:rPr>
        <w:t>). This joint approach allowed us to estimate the aerosolization factor (</w:t>
      </w:r>
      <m:oMath>
        <m:r>
          <w:rPr>
            <w:rFonts w:ascii="Cambria Math" w:hAnsi="Cambria Math"/>
          </w:rPr>
          <m:t>η</m:t>
        </m:r>
      </m:oMath>
      <w:r>
        <w:rPr>
          <w:rFonts w:ascii="Times New Roman" w:eastAsia="Times New Roman" w:hAnsi="Times New Roman" w:cs="Times New Roman"/>
        </w:rPr>
        <w:t>; the magnitude of water eDNA transferred to air), the effectiveness and reliability of different passive air filtering techniques (</w:t>
      </w:r>
      <m:oMath>
        <m:r>
          <w:rPr>
            <w:rFonts w:ascii="Cambria Math" w:hAnsi="Cambria Math"/>
          </w:rPr>
          <m:t>τ</m:t>
        </m:r>
      </m:oMath>
      <w:r>
        <w:rPr>
          <w:rFonts w:ascii="Times New Roman" w:eastAsia="Times New Roman" w:hAnsi="Times New Roman" w:cs="Times New Roman"/>
        </w:rPr>
        <w:t>), and the replicability of various filters (</w:t>
      </w:r>
      <m:oMath>
        <m:r>
          <w:rPr>
            <w:rFonts w:ascii="Cambria Math" w:hAnsi="Cambria Math"/>
          </w:rPr>
          <m:t>ρ</m:t>
        </m:r>
      </m:oMath>
      <w:r>
        <w:rPr>
          <w:rFonts w:ascii="Times New Roman" w:eastAsia="Times New Roman" w:hAnsi="Times New Roman" w:cs="Times New Roman"/>
        </w:rPr>
        <w:t xml:space="preserve">) throughout the 6-week peak Coho salmon spawning period. Accordingly, the water measurement at the fish ladder counting site was used as a time-matched index of local fish </w:t>
      </w:r>
      <w:r>
        <w:rPr>
          <w:rFonts w:ascii="Times New Roman" w:eastAsia="Times New Roman" w:hAnsi="Times New Roman" w:cs="Times New Roman"/>
        </w:rPr>
        <w:lastRenderedPageBreak/>
        <w:t xml:space="preserve">density that drove the air compartment in the joint model. </w:t>
      </w:r>
      <w:r>
        <w:rPr>
          <w:rFonts w:ascii="Times New Roman" w:eastAsia="Times New Roman" w:hAnsi="Times New Roman" w:cs="Times New Roman"/>
          <w:color w:val="0E0E0E"/>
        </w:rPr>
        <w:t>At each sampling event, we obtained one water measurement at the ladder site and contemporaneous air measurements from the passive air collectors (by filter type with biological replicates). The aerosolization parameters were estimated from the six paired water–air observations across the study period.</w:t>
      </w:r>
    </w:p>
    <w:p w14:paraId="273309FD" w14:textId="77777777" w:rsidR="00CC056E" w:rsidRDefault="00000000">
      <w:pPr>
        <w:pBdr>
          <w:top w:val="nil"/>
          <w:left w:val="nil"/>
          <w:bottom w:val="nil"/>
          <w:right w:val="nil"/>
          <w:between w:val="nil"/>
        </w:pBdr>
        <w:spacing w:before="120" w:after="240"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We modeled the upstream migration of Coho salmon (</w:t>
      </w:r>
      <w:r>
        <w:rPr>
          <w:rFonts w:ascii="Times New Roman" w:eastAsia="Times New Roman" w:hAnsi="Times New Roman" w:cs="Times New Roman"/>
          <w:i/>
          <w:color w:val="000000"/>
        </w:rPr>
        <w:t>Oncorhynchus kisutch</w:t>
      </w:r>
      <w:r>
        <w:rPr>
          <w:rFonts w:ascii="Times New Roman" w:eastAsia="Times New Roman" w:hAnsi="Times New Roman" w:cs="Times New Roman"/>
          <w:color w:val="000000"/>
        </w:rPr>
        <w:t xml:space="preserve">) as arising from the inferred unknown true density of fish, </w:t>
      </w:r>
      <w:r>
        <w:rPr>
          <w:rFonts w:ascii="Times New Roman" w:eastAsia="Times New Roman" w:hAnsi="Times New Roman" w:cs="Times New Roman"/>
          <w:i/>
          <w:color w:val="000000"/>
        </w:rPr>
        <w:t>X</w:t>
      </w:r>
      <w:r>
        <w:rPr>
          <w:rFonts w:ascii="Times New Roman" w:eastAsia="Times New Roman" w:hAnsi="Times New Roman" w:cs="Times New Roman"/>
          <w:color w:val="000000"/>
        </w:rPr>
        <w:t xml:space="preserve">. As individuals moved upriver, fish accumulated in a holding area immediately downstream of the hatchery river dam (our water and air sampling location). At discrete times </w:t>
      </w:r>
      <m:oMath>
        <m:r>
          <w:rPr>
            <w:rFonts w:ascii="Cambria Math" w:eastAsia="Cambria Math" w:hAnsi="Cambria Math" w:cs="Cambria Math"/>
            <w:color w:val="000000"/>
          </w:rPr>
          <m:t>t</m:t>
        </m:r>
      </m:oMath>
      <w:r>
        <w:rPr>
          <w:rFonts w:ascii="Times New Roman" w:eastAsia="Times New Roman" w:hAnsi="Times New Roman" w:cs="Times New Roman"/>
          <w:color w:val="000000"/>
        </w:rPr>
        <w:t xml:space="preserve"> (six weekly sampling dates between 17 October and 21 November 2024), the hatchery staff opened the ladder gate to allow passage into holding tanks. Between successive gate-opening events (</w:t>
      </w:r>
      <m:oMath>
        <m:r>
          <w:rPr>
            <w:rFonts w:ascii="Cambria Math" w:eastAsia="Cambria Math" w:hAnsi="Cambria Math" w:cs="Cambria Math"/>
            <w:color w:val="000000"/>
          </w:rPr>
          <m:t>Δt</m:t>
        </m:r>
      </m:oMath>
      <w:r>
        <w:rPr>
          <w:rFonts w:ascii="Times New Roman" w:eastAsia="Times New Roman" w:hAnsi="Times New Roman" w:cs="Times New Roman"/>
          <w:color w:val="000000"/>
        </w:rPr>
        <w:t xml:space="preserve">), additional Coho salmon arrive and join the backlog in the holding area, increasing the number of individuals awaiting passage. We denoted the true daily accumulation rate </w:t>
      </w:r>
      <w:proofErr w:type="spellStart"/>
      <w:r>
        <w:rPr>
          <w:rFonts w:ascii="Times New Roman" w:eastAsia="Times New Roman" w:hAnsi="Times New Roman" w:cs="Times New Roman"/>
          <w:i/>
          <w:color w:val="000000"/>
        </w:rPr>
        <w:t>X</w:t>
      </w:r>
      <w:r>
        <w:rPr>
          <w:rFonts w:ascii="Times New Roman" w:eastAsia="Times New Roman" w:hAnsi="Times New Roman" w:cs="Times New Roman"/>
          <w:i/>
          <w:color w:val="000000"/>
          <w:vertAlign w:val="subscript"/>
        </w:rPr>
        <w:t>t</w:t>
      </w:r>
      <w:proofErr w:type="spellEnd"/>
      <w:r>
        <w:rPr>
          <w:rFonts w:ascii="Times New Roman" w:eastAsia="Times New Roman" w:hAnsi="Times New Roman" w:cs="Times New Roman"/>
          <w:color w:val="000000"/>
        </w:rPr>
        <w:t xml:space="preserve"> (also fish density at the river dam) in units of fish/day at time </w:t>
      </w:r>
      <m:oMath>
        <m:r>
          <w:rPr>
            <w:rFonts w:ascii="Cambria Math" w:eastAsia="Cambria Math" w:hAnsi="Cambria Math" w:cs="Cambria Math"/>
            <w:color w:val="000000"/>
          </w:rPr>
          <m:t>t</m:t>
        </m:r>
      </m:oMath>
      <w:r>
        <w:rPr>
          <w:rFonts w:ascii="Times New Roman" w:eastAsia="Times New Roman" w:hAnsi="Times New Roman" w:cs="Times New Roman"/>
          <w:color w:val="000000"/>
        </w:rPr>
        <w:t xml:space="preserve">, and we denoted the counting effort as </w:t>
      </w:r>
      <m:oMath>
        <m:r>
          <w:rPr>
            <w:rFonts w:ascii="Cambria Math" w:eastAsia="Cambria Math" w:hAnsi="Cambria Math" w:cs="Cambria Math"/>
            <w:color w:val="000000"/>
          </w:rPr>
          <m:t>E</m:t>
        </m:r>
      </m:oMath>
      <w:r>
        <w:rPr>
          <w:rFonts w:ascii="Times New Roman" w:eastAsia="Times New Roman" w:hAnsi="Times New Roman" w:cs="Times New Roman"/>
          <w:color w:val="000000"/>
        </w:rPr>
        <w:t xml:space="preserve"> (measured as the elapsed number of days between consecutive gate openings;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E</m:t>
            </m:r>
          </m:e>
          <m:sub>
            <m:r>
              <w:rPr>
                <w:rFonts w:ascii="Cambria Math" w:eastAsia="Cambria Math" w:hAnsi="Cambria Math" w:cs="Cambria Math"/>
                <w:color w:val="000000"/>
              </w:rPr>
              <m:t>t</m:t>
            </m:r>
          </m:sub>
        </m:sSub>
        <m:r>
          <w:rPr>
            <w:rFonts w:ascii="Cambria Math" w:eastAsia="Cambria Math" w:hAnsi="Cambria Math" w:cs="Cambria Math"/>
            <w:color w:val="000000"/>
          </w:rPr>
          <m:t>=Δt</m:t>
        </m:r>
      </m:oMath>
      <w:r>
        <w:rPr>
          <w:rFonts w:ascii="Times New Roman" w:eastAsia="Times New Roman" w:hAnsi="Times New Roman" w:cs="Times New Roman"/>
          <w:color w:val="000000"/>
        </w:rPr>
        <w:t xml:space="preserve">; hence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E</m:t>
            </m:r>
          </m:e>
          <m:sub>
            <m:r>
              <w:rPr>
                <w:rFonts w:ascii="Cambria Math" w:eastAsia="Cambria Math" w:hAnsi="Cambria Math" w:cs="Cambria Math"/>
                <w:color w:val="000000"/>
              </w:rPr>
              <m:t>t=1</m:t>
            </m:r>
          </m:sub>
        </m:sSub>
        <m:r>
          <w:rPr>
            <w:rFonts w:ascii="Cambria Math" w:eastAsia="Cambria Math" w:hAnsi="Cambria Math" w:cs="Cambria Math"/>
            <w:color w:val="000000"/>
          </w:rPr>
          <m:t>=0</m:t>
        </m:r>
      </m:oMath>
      <w:r>
        <w:rPr>
          <w:rFonts w:ascii="Times New Roman" w:eastAsia="Times New Roman" w:hAnsi="Times New Roman" w:cs="Times New Roman"/>
          <w:color w:val="000000"/>
        </w:rPr>
        <w:t>). Here</w:t>
      </w:r>
      <w:ins w:id="111" w:author="Aden Yincheong Ip" w:date="2025-10-09T19:02:00Z">
        <w:r>
          <w:rPr>
            <w:rFonts w:ascii="Times New Roman" w:eastAsia="Times New Roman" w:hAnsi="Times New Roman" w:cs="Times New Roman"/>
            <w:color w:val="000000"/>
          </w:rPr>
          <w:t>,</w:t>
        </w:r>
      </w:ins>
      <w:r>
        <w:rPr>
          <w:rFonts w:ascii="Times New Roman" w:eastAsia="Times New Roman" w:hAnsi="Times New Roman" w:cs="Times New Roman"/>
          <w:color w:val="000000"/>
        </w:rPr>
        <w:t xml:space="preserv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E</m:t>
            </m:r>
          </m:e>
          <m:sub>
            <m:r>
              <w:rPr>
                <w:rFonts w:ascii="Cambria Math" w:eastAsia="Cambria Math" w:hAnsi="Cambria Math" w:cs="Cambria Math"/>
                <w:color w:val="000000"/>
              </w:rPr>
              <m:t>t</m:t>
            </m:r>
          </m:sub>
        </m:sSub>
        <m:r>
          <w:rPr>
            <w:rFonts w:ascii="Cambria Math" w:eastAsia="Cambria Math" w:hAnsi="Cambria Math" w:cs="Cambria Math"/>
            <w:color w:val="000000"/>
          </w:rPr>
          <m:t xml:space="preserve"> </m:t>
        </m:r>
      </m:oMath>
      <w:r>
        <w:rPr>
          <w:rFonts w:ascii="Times New Roman" w:eastAsia="Times New Roman" w:hAnsi="Times New Roman" w:cs="Times New Roman"/>
          <w:color w:val="000000"/>
        </w:rPr>
        <w:t xml:space="preserve"> (days) represented the count effort, converting the daily accumulation rate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t</m:t>
            </m:r>
          </m:sub>
        </m:sSub>
      </m:oMath>
      <w:r>
        <w:rPr>
          <w:rFonts w:ascii="Times New Roman" w:eastAsia="Times New Roman" w:hAnsi="Times New Roman" w:cs="Times New Roman"/>
          <w:color w:val="000000"/>
        </w:rPr>
        <w:t xml:space="preserve"> (fish/day) into the expected accumulated count </w:t>
      </w:r>
      <m:oMath>
        <m:sSub>
          <m:sSubPr>
            <m:ctrlPr>
              <w:rPr>
                <w:rFonts w:ascii="Cambria Math" w:eastAsia="Cambria Math" w:hAnsi="Cambria Math" w:cs="Cambria Math"/>
                <w:color w:val="000000"/>
              </w:rPr>
            </m:ctrlPr>
          </m:sSubPr>
          <m:e>
            <m:r>
              <w:rPr>
                <w:rFonts w:ascii="Cambria Math" w:hAnsi="Cambria Math"/>
              </w:rPr>
              <m:t>λ</m:t>
            </m:r>
          </m:e>
          <m:sub>
            <m:r>
              <w:rPr>
                <w:rFonts w:ascii="Cambria Math" w:eastAsia="Cambria Math" w:hAnsi="Cambria Math" w:cs="Cambria Math"/>
                <w:color w:val="000000"/>
              </w:rPr>
              <m:t>t</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t</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E</m:t>
            </m:r>
          </m:e>
          <m:sub>
            <m:r>
              <w:rPr>
                <w:rFonts w:ascii="Cambria Math" w:eastAsia="Cambria Math" w:hAnsi="Cambria Math" w:cs="Cambria Math"/>
                <w:color w:val="000000"/>
              </w:rPr>
              <m:t>t</m:t>
            </m:r>
          </m:sub>
        </m:sSub>
      </m:oMath>
      <w:r>
        <w:rPr>
          <w:rFonts w:ascii="Times New Roman" w:eastAsia="Times New Roman" w:hAnsi="Times New Roman" w:cs="Times New Roman"/>
          <w:color w:val="000000"/>
        </w:rPr>
        <w:t xml:space="preserve"> (fish) in Eq. (1). Counts were full enumerations at the ladder immediately before each opening and hence, person-hours are not modeled separately. Prior to each gate opening (at time t), the hatchery staff conducted a visual count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t</m:t>
            </m:r>
          </m:sub>
        </m:sSub>
      </m:oMath>
      <w:r>
        <w:rPr>
          <w:rFonts w:ascii="Times New Roman" w:eastAsia="Times New Roman" w:hAnsi="Times New Roman" w:cs="Times New Roman"/>
          <w:color w:val="000000"/>
        </w:rPr>
        <w:t xml:space="preserve"> of accumulated fish. Assuming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t</m:t>
            </m:r>
          </m:sub>
        </m:sSub>
      </m:oMath>
      <w:r>
        <w:rPr>
          <w:rFonts w:ascii="Times New Roman" w:eastAsia="Times New Roman" w:hAnsi="Times New Roman" w:cs="Times New Roman"/>
          <w:color w:val="000000"/>
        </w:rPr>
        <w:t xml:space="preserve"> remained relatively constant between successive gate-opening events (</w:t>
      </w:r>
      <m:oMath>
        <m:r>
          <w:rPr>
            <w:rFonts w:ascii="Cambria Math" w:eastAsia="Cambria Math" w:hAnsi="Cambria Math" w:cs="Cambria Math"/>
            <w:color w:val="000000"/>
          </w:rPr>
          <m:t>Δt</m:t>
        </m:r>
      </m:oMath>
      <w:r>
        <w:rPr>
          <w:rFonts w:ascii="Times New Roman" w:eastAsia="Times New Roman" w:hAnsi="Times New Roman" w:cs="Times New Roman"/>
          <w:color w:val="000000"/>
        </w:rPr>
        <w:t>), we modeled the observed fish counts as a Negative Binomial process:</w:t>
      </w:r>
    </w:p>
    <w:p w14:paraId="71D5AC3E" w14:textId="553FBE92" w:rsidR="008214F1" w:rsidRPr="000B1AD9" w:rsidRDefault="00000000" w:rsidP="000B1AD9">
      <w:pPr>
        <w:pStyle w:val="BodyText"/>
        <w:rPr>
          <w:rFonts w:ascii="Times New Roman" w:eastAsia="Times New Roman" w:hAnsi="Times New Roman" w:cs="Times New Roman"/>
          <w:sz w:val="24"/>
          <w:szCs w:val="24"/>
        </w:rPr>
      </w:pPr>
      <m:oMathPara>
        <m:oMathParaPr>
          <m:jc m:val="center"/>
        </m:oMathParaPr>
        <m:oMath>
          <m:eqArr>
            <m:eqArrPr>
              <m:maxDist m:val="1"/>
              <m:ctrlPr>
                <w:rPr>
                  <w:sz w:val="24"/>
                  <w:szCs w:val="24"/>
                </w:rPr>
              </m:ctrlPr>
            </m:eqArrPr>
            <m:e>
              <m:sSub>
                <m:sSubPr>
                  <m:ctrlPr>
                    <w:rPr>
                      <w:sz w:val="24"/>
                      <w:szCs w:val="24"/>
                    </w:rPr>
                  </m:ctrlPr>
                </m:sSubPr>
                <m:e>
                  <m:r>
                    <w:rPr>
                      <w:sz w:val="24"/>
                      <w:szCs w:val="24"/>
                    </w:rPr>
                    <m:t>λ</m:t>
                  </m:r>
                </m:e>
                <m:sub>
                  <m:r>
                    <w:rPr>
                      <w:sz w:val="24"/>
                      <w:szCs w:val="24"/>
                    </w:rPr>
                    <m:t>t</m:t>
                  </m:r>
                </m:sub>
              </m:sSub>
              <m:r>
                <w:rPr>
                  <w:sz w:val="24"/>
                  <w:szCs w:val="24"/>
                </w:rPr>
                <m:t>=</m:t>
              </m:r>
              <m:sSub>
                <m:sSubPr>
                  <m:ctrlPr>
                    <w:rPr>
                      <w:sz w:val="24"/>
                      <w:szCs w:val="24"/>
                    </w:rPr>
                  </m:ctrlPr>
                </m:sSubPr>
                <m:e>
                  <m:r>
                    <w:rPr>
                      <w:sz w:val="24"/>
                      <w:szCs w:val="24"/>
                    </w:rPr>
                    <m:t>X</m:t>
                  </m:r>
                </m:e>
                <m:sub>
                  <m:r>
                    <w:rPr>
                      <w:sz w:val="24"/>
                      <w:szCs w:val="24"/>
                    </w:rPr>
                    <m:t>t</m:t>
                  </m:r>
                </m:sub>
              </m:sSub>
              <m:r>
                <w:rPr>
                  <w:sz w:val="24"/>
                  <w:szCs w:val="24"/>
                </w:rPr>
                <m:t>⋅</m:t>
              </m:r>
              <m:sSub>
                <m:sSubPr>
                  <m:ctrlPr>
                    <w:rPr>
                      <w:sz w:val="24"/>
                      <w:szCs w:val="24"/>
                    </w:rPr>
                  </m:ctrlPr>
                </m:sSubPr>
                <m:e>
                  <m:r>
                    <w:rPr>
                      <w:sz w:val="24"/>
                      <w:szCs w:val="24"/>
                    </w:rPr>
                    <m:t>E</m:t>
                  </m:r>
                </m:e>
                <m:sub>
                  <m:r>
                    <w:rPr>
                      <w:sz w:val="24"/>
                      <w:szCs w:val="24"/>
                    </w:rPr>
                    <m:t>t</m:t>
                  </m:r>
                </m:sub>
              </m:sSub>
              <m:r>
                <w:rPr>
                  <w:sz w:val="24"/>
                  <w:szCs w:val="24"/>
                </w:rPr>
                <m:t>#</m:t>
              </m:r>
              <m:d>
                <m:dPr>
                  <m:ctrlPr>
                    <w:rPr>
                      <w:sz w:val="24"/>
                      <w:szCs w:val="24"/>
                    </w:rPr>
                  </m:ctrlPr>
                </m:dPr>
                <m:e>
                  <m:r>
                    <w:rPr>
                      <w:sz w:val="24"/>
                      <w:szCs w:val="24"/>
                    </w:rPr>
                    <m:t>1</m:t>
                  </m:r>
                </m:e>
              </m:d>
            </m:e>
          </m:eqArr>
        </m:oMath>
      </m:oMathPara>
    </w:p>
    <w:p w14:paraId="2D3DBC3D" w14:textId="3BFB8838" w:rsidR="008214F1" w:rsidRPr="000B1AD9" w:rsidRDefault="00000000" w:rsidP="000B1AD9">
      <w:pPr>
        <w:pStyle w:val="FirstParagraph"/>
        <w:rPr>
          <w:rFonts w:ascii="Times New Roman" w:eastAsia="Times New Roman" w:hAnsi="Times New Roman" w:cs="Times New Roman"/>
          <w:sz w:val="24"/>
          <w:szCs w:val="24"/>
        </w:rPr>
      </w:pPr>
      <m:oMathPara>
        <m:oMathParaPr>
          <m:jc m:val="center"/>
        </m:oMathParaPr>
        <m:oMath>
          <m:eqArr>
            <m:eqArrPr>
              <m:maxDist m:val="1"/>
              <m:ctrlPr>
                <w:rPr>
                  <w:sz w:val="24"/>
                  <w:szCs w:val="24"/>
                </w:rPr>
              </m:ctrlPr>
            </m:eqArrPr>
            <m:e>
              <m:sSub>
                <m:sSubPr>
                  <m:ctrlPr>
                    <w:rPr>
                      <w:sz w:val="24"/>
                      <w:szCs w:val="24"/>
                    </w:rPr>
                  </m:ctrlPr>
                </m:sSubPr>
                <m:e>
                  <m:r>
                    <w:rPr>
                      <w:sz w:val="24"/>
                      <w:szCs w:val="24"/>
                    </w:rPr>
                    <m:t>N</m:t>
                  </m:r>
                </m:e>
                <m:sub>
                  <m:r>
                    <w:rPr>
                      <w:sz w:val="24"/>
                      <w:szCs w:val="24"/>
                    </w:rPr>
                    <m:t>t</m:t>
                  </m:r>
                </m:sub>
              </m:sSub>
              <m:r>
                <w:rPr>
                  <w:sz w:val="24"/>
                  <w:szCs w:val="24"/>
                </w:rPr>
                <m:t>∼Negative Binomial</m:t>
              </m:r>
              <m:d>
                <m:dPr>
                  <m:ctrlPr>
                    <w:rPr>
                      <w:sz w:val="24"/>
                      <w:szCs w:val="24"/>
                    </w:rPr>
                  </m:ctrlPr>
                </m:dPr>
                <m:e>
                  <m:sSub>
                    <m:sSubPr>
                      <m:ctrlPr>
                        <w:rPr>
                          <w:sz w:val="24"/>
                          <w:szCs w:val="24"/>
                        </w:rPr>
                      </m:ctrlPr>
                    </m:sSubPr>
                    <m:e>
                      <m:r>
                        <w:rPr>
                          <w:sz w:val="24"/>
                          <w:szCs w:val="24"/>
                        </w:rPr>
                        <m:t>λ</m:t>
                      </m:r>
                    </m:e>
                    <m:sub>
                      <m:r>
                        <w:rPr>
                          <w:sz w:val="24"/>
                          <w:szCs w:val="24"/>
                        </w:rPr>
                        <m:t>t</m:t>
                      </m:r>
                    </m:sub>
                  </m:sSub>
                  <m:r>
                    <w:rPr>
                      <w:sz w:val="24"/>
                      <w:szCs w:val="24"/>
                    </w:rPr>
                    <m:t>,ϕ</m:t>
                  </m:r>
                </m:e>
              </m:d>
              <m:r>
                <w:rPr>
                  <w:sz w:val="24"/>
                  <w:szCs w:val="24"/>
                </w:rPr>
                <m:t>#</m:t>
              </m:r>
              <m:d>
                <m:dPr>
                  <m:ctrlPr>
                    <w:rPr>
                      <w:sz w:val="24"/>
                      <w:szCs w:val="24"/>
                    </w:rPr>
                  </m:ctrlPr>
                </m:dPr>
                <m:e>
                  <m:r>
                    <w:rPr>
                      <w:sz w:val="24"/>
                      <w:szCs w:val="24"/>
                    </w:rPr>
                    <m:t>2</m:t>
                  </m:r>
                </m:e>
              </m:d>
            </m:e>
          </m:eqArr>
        </m:oMath>
      </m:oMathPara>
    </w:p>
    <w:p w14:paraId="7E7C2CF9" w14:textId="77777777" w:rsidR="00CC056E" w:rsidRDefault="00000000">
      <w:pPr>
        <w:pBdr>
          <w:top w:val="nil"/>
          <w:left w:val="nil"/>
          <w:bottom w:val="nil"/>
          <w:right w:val="nil"/>
          <w:between w:val="nil"/>
        </w:pBdr>
        <w:spacing w:before="120" w:after="240"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where, </w:t>
      </w:r>
      <m:oMath>
        <m:r>
          <w:rPr>
            <w:rFonts w:ascii="Cambria Math" w:eastAsia="Cambria Math" w:hAnsi="Cambria Math" w:cs="Cambria Math"/>
            <w:color w:val="000000"/>
          </w:rPr>
          <m:t>N</m:t>
        </m:r>
      </m:oMath>
      <w:r>
        <w:rPr>
          <w:rFonts w:ascii="Times New Roman" w:eastAsia="Times New Roman" w:hAnsi="Times New Roman" w:cs="Times New Roman"/>
          <w:color w:val="000000"/>
        </w:rPr>
        <w:t xml:space="preserve"> was the visually observed number of fish at time </w:t>
      </w:r>
      <m:oMath>
        <m:r>
          <w:rPr>
            <w:rFonts w:ascii="Cambria Math" w:eastAsia="Cambria Math" w:hAnsi="Cambria Math" w:cs="Cambria Math"/>
            <w:color w:val="000000"/>
          </w:rPr>
          <m:t>t</m:t>
        </m:r>
      </m:oMath>
      <w:r>
        <w:rPr>
          <w:rFonts w:ascii="Times New Roman" w:eastAsia="Times New Roman" w:hAnsi="Times New Roman" w:cs="Times New Roman"/>
          <w:color w:val="000000"/>
        </w:rPr>
        <w:t xml:space="preserve">, </w:t>
      </w:r>
      <m:oMath>
        <m:sSub>
          <m:sSubPr>
            <m:ctrlPr>
              <w:rPr>
                <w:rFonts w:ascii="Cambria Math" w:eastAsia="Cambria Math" w:hAnsi="Cambria Math" w:cs="Cambria Math"/>
                <w:color w:val="000000"/>
              </w:rPr>
            </m:ctrlPr>
          </m:sSubPr>
          <m:e>
            <m:r>
              <w:rPr>
                <w:rFonts w:ascii="Cambria Math" w:hAnsi="Cambria Math"/>
              </w:rPr>
              <m:t>λ</m:t>
            </m:r>
          </m:e>
          <m:sub>
            <m:r>
              <w:rPr>
                <w:rFonts w:ascii="Cambria Math" w:eastAsia="Cambria Math" w:hAnsi="Cambria Math" w:cs="Cambria Math"/>
                <w:color w:val="000000"/>
              </w:rPr>
              <m:t>t</m:t>
            </m:r>
          </m:sub>
        </m:sSub>
      </m:oMath>
      <w:r>
        <w:rPr>
          <w:rFonts w:ascii="Times New Roman" w:eastAsia="Times New Roman" w:hAnsi="Times New Roman" w:cs="Times New Roman"/>
          <w:color w:val="000000"/>
        </w:rPr>
        <w:t xml:space="preserve"> was the expected number of fish accumulated over the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E</m:t>
            </m:r>
          </m:e>
          <m:sub>
            <m:r>
              <w:rPr>
                <w:rFonts w:ascii="Cambria Math" w:eastAsia="Cambria Math" w:hAnsi="Cambria Math" w:cs="Cambria Math"/>
                <w:color w:val="000000"/>
              </w:rPr>
              <m:t>t</m:t>
            </m:r>
          </m:sub>
        </m:sSub>
      </m:oMath>
      <w:r>
        <w:rPr>
          <w:rFonts w:ascii="Times New Roman" w:eastAsia="Times New Roman" w:hAnsi="Times New Roman" w:cs="Times New Roman"/>
          <w:color w:val="000000"/>
        </w:rPr>
        <w:t>-day interval with a fixed overdispersion parameter shared across time points (</w:t>
      </w:r>
      <m:oMath>
        <m:r>
          <w:rPr>
            <w:rFonts w:ascii="Cambria Math" w:hAnsi="Cambria Math"/>
          </w:rPr>
          <m:t>ϕ</m:t>
        </m:r>
        <m:r>
          <w:rPr>
            <w:rFonts w:ascii="Cambria Math" w:eastAsia="Cambria Math" w:hAnsi="Cambria Math" w:cs="Cambria Math"/>
            <w:color w:val="000000"/>
          </w:rPr>
          <m:t>=20</m:t>
        </m:r>
      </m:oMath>
      <w:r>
        <w:rPr>
          <w:rFonts w:ascii="Times New Roman" w:eastAsia="Times New Roman" w:hAnsi="Times New Roman" w:cs="Times New Roman"/>
          <w:color w:val="000000"/>
        </w:rPr>
        <w:t xml:space="preserve">; hence variance </w:t>
      </w:r>
      <m:oMath>
        <m:r>
          <w:rPr>
            <w:rFonts w:ascii="Cambria Math" w:hAnsi="Cambria Math"/>
          </w:rPr>
          <m:t>λ</m:t>
        </m:r>
        <m:r>
          <w:rPr>
            <w:rFonts w:ascii="Cambria Math" w:eastAsia="Cambria Math" w:hAnsi="Cambria Math" w:cs="Cambria Math"/>
            <w:color w:val="000000"/>
          </w:rPr>
          <m:t>+</m:t>
        </m:r>
        <m:f>
          <m:fPr>
            <m:ctrlPr>
              <w:rPr>
                <w:rFonts w:ascii="Cambria Math" w:eastAsia="Cambria Math" w:hAnsi="Cambria Math" w:cs="Cambria Math"/>
                <w:color w:val="000000"/>
              </w:rPr>
            </m:ctrlPr>
          </m:fPr>
          <m:num>
            <m:r>
              <w:rPr>
                <w:rFonts w:ascii="Cambria Math" w:eastAsia="Cambria Math" w:hAnsi="Cambria Math" w:cs="Cambria Math"/>
                <w:color w:val="000000"/>
              </w:rPr>
              <m:t>λ</m:t>
            </m:r>
          </m:num>
          <m:den>
            <m:r>
              <w:rPr>
                <w:rFonts w:ascii="Cambria Math" w:eastAsia="Cambria Math" w:hAnsi="Cambria Math" w:cs="Cambria Math"/>
                <w:color w:val="000000"/>
              </w:rPr>
              <m:t>ϕ</m:t>
            </m:r>
          </m:den>
        </m:f>
      </m:oMath>
      <w:r>
        <w:rPr>
          <w:rFonts w:ascii="Times New Roman" w:eastAsia="Times New Roman" w:hAnsi="Times New Roman" w:cs="Times New Roman"/>
          <w:color w:val="000000"/>
        </w:rPr>
        <w:t>)</w:t>
      </w:r>
      <w:r>
        <w:rPr>
          <w:rFonts w:ascii="Times New Roman" w:eastAsia="Times New Roman" w:hAnsi="Times New Roman" w:cs="Times New Roman"/>
          <w:color w:val="000000"/>
          <w:vertAlign w:val="superscript"/>
        </w:rPr>
        <w:t>7,32</w:t>
      </w:r>
      <w:r>
        <w:rPr>
          <w:rFonts w:ascii="Times New Roman" w:eastAsia="Times New Roman" w:hAnsi="Times New Roman" w:cs="Times New Roman"/>
          <w:color w:val="000000"/>
        </w:rPr>
        <w:t>. Given the small number of time points (n = 6), the overdispersion parameter φ was fixed to a literature-supported value rather than estimated.</w:t>
      </w:r>
    </w:p>
    <w:p w14:paraId="7CD6581F" w14:textId="77777777" w:rsidR="00CC056E" w:rsidRDefault="00000000">
      <w:pPr>
        <w:pStyle w:val="Heading3"/>
        <w:spacing w:line="480" w:lineRule="auto"/>
        <w:rPr>
          <w:rFonts w:ascii="Times New Roman" w:eastAsia="Times New Roman" w:hAnsi="Times New Roman" w:cs="Times New Roman"/>
          <w:b/>
          <w:i/>
          <w:color w:val="000000"/>
          <w:sz w:val="24"/>
          <w:szCs w:val="24"/>
        </w:rPr>
      </w:pPr>
      <w:bookmarkStart w:id="112" w:name="emb122vcujiw" w:colFirst="0" w:colLast="0"/>
      <w:bookmarkEnd w:id="112"/>
      <w:r>
        <w:rPr>
          <w:rFonts w:ascii="Times New Roman" w:eastAsia="Times New Roman" w:hAnsi="Times New Roman" w:cs="Times New Roman"/>
          <w:b/>
          <w:i/>
          <w:color w:val="000000"/>
          <w:sz w:val="24"/>
          <w:szCs w:val="24"/>
        </w:rPr>
        <w:t>2.5.2 Molecular process model</w:t>
      </w:r>
    </w:p>
    <w:p w14:paraId="45FF8D48" w14:textId="77777777" w:rsidR="00CC056E" w:rsidRDefault="00000000">
      <w:pPr>
        <w:pBdr>
          <w:top w:val="nil"/>
          <w:left w:val="nil"/>
          <w:bottom w:val="nil"/>
          <w:right w:val="nil"/>
          <w:between w:val="nil"/>
        </w:pBdr>
        <w:spacing w:before="120" w:after="240"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 xml:space="preserve">We denoted </w:t>
      </w:r>
      <m:oMath>
        <m:r>
          <w:rPr>
            <w:rFonts w:ascii="Cambria Math" w:eastAsia="Cambria Math" w:hAnsi="Cambria Math" w:cs="Cambria Math"/>
            <w:color w:val="000000"/>
          </w:rPr>
          <m:t>W</m:t>
        </m:r>
      </m:oMath>
      <w:r>
        <w:rPr>
          <w:rFonts w:ascii="Times New Roman" w:eastAsia="Times New Roman" w:hAnsi="Times New Roman" w:cs="Times New Roman"/>
          <w:color w:val="000000"/>
        </w:rPr>
        <w:t xml:space="preserve"> as the unobserved eDNA concentration (copies/L) in the single water sample collected at each time point </w:t>
      </w:r>
      <m:oMath>
        <m:r>
          <w:rPr>
            <w:rFonts w:ascii="Cambria Math" w:eastAsia="Cambria Math" w:hAnsi="Cambria Math" w:cs="Cambria Math"/>
            <w:color w:val="000000"/>
          </w:rPr>
          <m:t>t</m:t>
        </m:r>
      </m:oMath>
      <w:r>
        <w:rPr>
          <w:rFonts w:ascii="Times New Roman" w:eastAsia="Times New Roman" w:hAnsi="Times New Roman" w:cs="Times New Roman"/>
          <w:color w:val="000000"/>
        </w:rPr>
        <w:t xml:space="preserve"> and </w:t>
      </w:r>
      <m:oMath>
        <m:r>
          <w:rPr>
            <w:rFonts w:ascii="Cambria Math" w:hAnsi="Cambria Math"/>
          </w:rPr>
          <m:t>ω</m:t>
        </m:r>
      </m:oMath>
      <w:r>
        <w:rPr>
          <w:rFonts w:ascii="Times New Roman" w:eastAsia="Times New Roman" w:hAnsi="Times New Roman" w:cs="Times New Roman"/>
          <w:color w:val="000000"/>
        </w:rPr>
        <w:t xml:space="preserve"> as the “integrated eDNA factor" – the conversion factor between fish accumulation (</w:t>
      </w:r>
      <m:oMath>
        <m:r>
          <w:rPr>
            <w:rFonts w:ascii="Cambria Math" w:eastAsia="Cambria Math" w:hAnsi="Cambria Math" w:cs="Cambria Math"/>
            <w:color w:val="000000"/>
          </w:rPr>
          <m:t>X)</m:t>
        </m:r>
      </m:oMath>
      <w:r>
        <w:rPr>
          <w:rFonts w:ascii="Times New Roman" w:eastAsia="Times New Roman" w:hAnsi="Times New Roman" w:cs="Times New Roman"/>
          <w:color w:val="000000"/>
        </w:rPr>
        <w:t xml:space="preserve"> and eDNA concentration (</w:t>
      </w:r>
      <m:oMath>
        <m:r>
          <w:rPr>
            <w:rFonts w:ascii="Cambria Math" w:eastAsia="Cambria Math" w:hAnsi="Cambria Math" w:cs="Cambria Math"/>
            <w:color w:val="000000"/>
          </w:rPr>
          <m:t>W</m:t>
        </m:r>
      </m:oMath>
      <w:r>
        <w:rPr>
          <w:rFonts w:ascii="Times New Roman" w:eastAsia="Times New Roman" w:hAnsi="Times New Roman" w:cs="Times New Roman"/>
          <w:color w:val="000000"/>
        </w:rPr>
        <w:t>; see</w:t>
      </w:r>
      <w:r>
        <w:rPr>
          <w:rFonts w:ascii="Times New Roman" w:eastAsia="Times New Roman" w:hAnsi="Times New Roman" w:cs="Times New Roman"/>
          <w:color w:val="000000"/>
          <w:vertAlign w:val="superscript"/>
        </w:rPr>
        <w:t>7</w:t>
      </w:r>
      <w:r>
        <w:rPr>
          <w:rFonts w:ascii="Times New Roman" w:eastAsia="Times New Roman" w:hAnsi="Times New Roman" w:cs="Times New Roman"/>
          <w:color w:val="000000"/>
        </w:rPr>
        <w:t xml:space="preserve"> for further interpretation of </w:t>
      </w:r>
      <w:ins w:id="113" w:author="Gledis Guri" w:date="2025-10-10T18:16:00Z">
        <w:r>
          <w:rPr>
            <w:rFonts w:ascii="Times New Roman" w:eastAsia="Times New Roman" w:hAnsi="Times New Roman" w:cs="Times New Roman"/>
            <w:rPrChange w:id="114" w:author="Gledis Guri" w:date="2025-10-10T18:16:00Z">
              <w:rPr>
                <w:rFonts w:ascii="Times New Roman" w:eastAsia="Times New Roman" w:hAnsi="Times New Roman" w:cs="Times New Roman"/>
                <w:color w:val="000000"/>
              </w:rPr>
            </w:rPrChange>
          </w:rPr>
          <w:t>ω</w:t>
        </w:r>
      </w:ins>
      <w:del w:id="115" w:author="Gledis Guri" w:date="2025-10-10T18:16:00Z">
        <w:r>
          <w:rPr>
            <w:rFonts w:ascii="Times New Roman" w:eastAsia="Times New Roman" w:hAnsi="Times New Roman" w:cs="Times New Roman"/>
            <w:rPrChange w:id="116" w:author="Gledis Guri" w:date="2025-10-10T18:16:00Z">
              <w:rPr>
                <w:rFonts w:ascii="Times New Roman" w:eastAsia="Times New Roman" w:hAnsi="Times New Roman" w:cs="Times New Roman"/>
                <w:color w:val="000000"/>
              </w:rPr>
            </w:rPrChange>
          </w:rPr>
          <w:delText>this parameter</w:delText>
        </w:r>
      </w:del>
      <w:r>
        <w:rPr>
          <w:rFonts w:ascii="Times New Roman" w:eastAsia="Times New Roman" w:hAnsi="Times New Roman" w:cs="Times New Roman"/>
          <w:color w:val="000000"/>
        </w:rPr>
        <w:t>). Here</w:t>
      </w:r>
      <w:ins w:id="117" w:author="Aden Yincheong Ip" w:date="2025-10-09T19:03:00Z">
        <w:r>
          <w:rPr>
            <w:rFonts w:ascii="Times New Roman" w:eastAsia="Times New Roman" w:hAnsi="Times New Roman" w:cs="Times New Roman"/>
            <w:color w:val="000000"/>
          </w:rPr>
          <w:t>,</w:t>
        </w:r>
      </w:ins>
      <w:r>
        <w:rPr>
          <w:rFonts w:ascii="Times New Roman" w:eastAsia="Times New Roman" w:hAnsi="Times New Roman" w:cs="Times New Roman"/>
          <w:color w:val="000000"/>
        </w:rPr>
        <w:t xml:space="preserve"> ω was treated as a population-scale factor that aggregated per-fish eDNA emission (i.e., the average shedding rate per individual), together with decay, transport, and dilution at the site; we assumed it was approximately constant over the 24-h sampling window. Individual-to-individual variation was not modeled explicitly and contributed to residual variance. We expressed the relation between the fish density and water eDNA concentration as:</w:t>
      </w:r>
    </w:p>
    <w:p w14:paraId="49361BE4" w14:textId="323F6E70" w:rsidR="000B1AD9" w:rsidRPr="000B1AD9" w:rsidRDefault="00000000" w:rsidP="000B1AD9">
      <w:pPr>
        <w:pStyle w:val="BodyText"/>
        <w:rPr>
          <w:rFonts w:ascii="Times New Roman" w:eastAsia="Times New Roman" w:hAnsi="Times New Roman" w:cs="Times New Roman"/>
          <w:sz w:val="24"/>
          <w:szCs w:val="24"/>
        </w:rPr>
      </w:pPr>
      <m:oMathPara>
        <m:oMath>
          <m:eqArr>
            <m:eqArrPr>
              <m:maxDist m:val="1"/>
              <m:ctrlPr>
                <w:rPr>
                  <w:sz w:val="24"/>
                  <w:szCs w:val="24"/>
                </w:rPr>
              </m:ctrlPr>
            </m:eqArrPr>
            <m:e>
              <m:sSub>
                <m:sSubPr>
                  <m:ctrlPr>
                    <w:rPr>
                      <w:sz w:val="24"/>
                      <w:szCs w:val="24"/>
                    </w:rPr>
                  </m:ctrlPr>
                </m:sSubPr>
                <m:e>
                  <m:r>
                    <w:rPr>
                      <w:sz w:val="24"/>
                      <w:szCs w:val="24"/>
                    </w:rPr>
                    <m:t>W</m:t>
                  </m:r>
                </m:e>
                <m:sub>
                  <m:r>
                    <w:rPr>
                      <w:sz w:val="24"/>
                      <w:szCs w:val="24"/>
                    </w:rPr>
                    <m:t>t</m:t>
                  </m:r>
                </m:sub>
              </m:sSub>
              <m:r>
                <w:rPr>
                  <w:sz w:val="24"/>
                  <w:szCs w:val="24"/>
                </w:rPr>
                <m:t>=</m:t>
              </m:r>
              <m:sSub>
                <m:sSubPr>
                  <m:ctrlPr>
                    <w:rPr>
                      <w:sz w:val="24"/>
                      <w:szCs w:val="24"/>
                    </w:rPr>
                  </m:ctrlPr>
                </m:sSubPr>
                <m:e>
                  <m:r>
                    <w:rPr>
                      <w:sz w:val="24"/>
                      <w:szCs w:val="24"/>
                    </w:rPr>
                    <m:t>X</m:t>
                  </m:r>
                </m:e>
                <m:sub>
                  <m:r>
                    <w:rPr>
                      <w:sz w:val="24"/>
                      <w:szCs w:val="24"/>
                    </w:rPr>
                    <m:t>t</m:t>
                  </m:r>
                </m:sub>
              </m:sSub>
              <m:r>
                <w:rPr>
                  <w:sz w:val="24"/>
                  <w:szCs w:val="24"/>
                </w:rPr>
                <m:t>⋅ω#</m:t>
              </m:r>
              <m:d>
                <m:dPr>
                  <m:ctrlPr>
                    <w:rPr>
                      <w:sz w:val="24"/>
                      <w:szCs w:val="24"/>
                    </w:rPr>
                  </m:ctrlPr>
                </m:dPr>
                <m:e>
                  <m:r>
                    <w:rPr>
                      <w:sz w:val="24"/>
                      <w:szCs w:val="24"/>
                    </w:rPr>
                    <m:t>3</m:t>
                  </m:r>
                </m:e>
              </m:d>
            </m:e>
          </m:eqArr>
        </m:oMath>
      </m:oMathPara>
    </w:p>
    <w:p w14:paraId="462A91CB" w14:textId="240EB16C" w:rsidR="00CC056E" w:rsidRDefault="00000000">
      <w:pPr>
        <w:pBdr>
          <w:top w:val="nil"/>
          <w:left w:val="nil"/>
          <w:bottom w:val="nil"/>
          <w:right w:val="nil"/>
          <w:between w:val="nil"/>
        </w:pBdr>
        <w:spacing w:before="120" w:after="240"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 xml:space="preserve">We denoted </w:t>
      </w:r>
      <m:oMath>
        <m:r>
          <w:rPr>
            <w:rFonts w:ascii="Cambria Math" w:eastAsia="Cambria Math" w:hAnsi="Cambria Math" w:cs="Cambria Math"/>
            <w:color w:val="000000"/>
          </w:rPr>
          <m:t>A</m:t>
        </m:r>
      </m:oMath>
      <w:r>
        <w:rPr>
          <w:rFonts w:ascii="Times New Roman" w:eastAsia="Times New Roman" w:hAnsi="Times New Roman" w:cs="Times New Roman"/>
          <w:color w:val="000000"/>
        </w:rPr>
        <w:t xml:space="preserve"> as the unobserved eDNA concentration (copies/cm</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m:t>
            </m:r>
          </m:e>
          <m:sup>
            <m:r>
              <w:rPr>
                <w:rFonts w:ascii="Cambria Math" w:eastAsia="Cambria Math" w:hAnsi="Cambria Math" w:cs="Cambria Math"/>
                <w:color w:val="000000"/>
              </w:rPr>
              <m:t>2</m:t>
            </m:r>
          </m:sup>
        </m:sSup>
      </m:oMath>
      <w:r>
        <w:rPr>
          <w:rFonts w:ascii="Times New Roman" w:eastAsia="Times New Roman" w:hAnsi="Times New Roman" w:cs="Times New Roman"/>
        </w:rPr>
        <w:t>/day</w:t>
      </w:r>
      <w:r w:rsidR="006C0A5F">
        <w:rPr>
          <w:rFonts w:ascii="Times New Roman" w:eastAsia="Times New Roman" w:hAnsi="Times New Roman" w:cs="Times New Roman"/>
        </w:rPr>
        <w:t>)</w:t>
      </w:r>
      <w:r>
        <w:rPr>
          <w:rFonts w:ascii="Times New Roman" w:eastAsia="Times New Roman" w:hAnsi="Times New Roman" w:cs="Times New Roman"/>
          <w:color w:val="000000"/>
        </w:rPr>
        <w:t xml:space="preserve"> in the air at time </w:t>
      </w:r>
      <m:oMath>
        <m:r>
          <w:rPr>
            <w:rFonts w:ascii="Cambria Math" w:eastAsia="Cambria Math" w:hAnsi="Cambria Math" w:cs="Cambria Math"/>
            <w:color w:val="000000"/>
          </w:rPr>
          <m:t>t</m:t>
        </m:r>
      </m:oMath>
      <w:r>
        <w:rPr>
          <w:rFonts w:ascii="Times New Roman" w:eastAsia="Times New Roman" w:hAnsi="Times New Roman" w:cs="Times New Roman"/>
          <w:color w:val="000000"/>
        </w:rPr>
        <w:t xml:space="preserve"> which was filtered using passive collection method </w:t>
      </w:r>
      <m:oMath>
        <m:r>
          <w:rPr>
            <w:rFonts w:ascii="Cambria Math" w:eastAsia="Cambria Math" w:hAnsi="Cambria Math" w:cs="Cambria Math"/>
            <w:color w:val="000000"/>
          </w:rPr>
          <m:t>j</m:t>
        </m:r>
      </m:oMath>
      <w:r>
        <w:rPr>
          <w:rFonts w:ascii="Times New Roman" w:eastAsia="Times New Roman" w:hAnsi="Times New Roman" w:cs="Times New Roman"/>
          <w:color w:val="000000"/>
        </w:rPr>
        <w:t xml:space="preserve">. We indexed air collection methods as j </w:t>
      </w:r>
      <w:r>
        <w:rPr>
          <w:rFonts w:ascii="Cambria Math" w:eastAsia="Cambria Math" w:hAnsi="Cambria Math" w:cs="Cambria Math"/>
          <w:color w:val="000000"/>
        </w:rPr>
        <w:t xml:space="preserve">∈ </w:t>
      </w:r>
      <w:r>
        <w:rPr>
          <w:rFonts w:ascii="Times New Roman" w:eastAsia="Times New Roman" w:hAnsi="Times New Roman" w:cs="Times New Roman"/>
          <w:color w:val="000000"/>
        </w:rPr>
        <w:t>{1…</w:t>
      </w:r>
      <w:proofErr w:type="gramStart"/>
      <w:r>
        <w:rPr>
          <w:rFonts w:ascii="Times New Roman" w:eastAsia="Times New Roman" w:hAnsi="Times New Roman" w:cs="Times New Roman"/>
          <w:color w:val="000000"/>
        </w:rPr>
        <w:t>4}index</w:t>
      </w:r>
      <w:proofErr w:type="gramEnd"/>
      <w:r>
        <w:rPr>
          <w:rFonts w:ascii="Times New Roman" w:eastAsia="Times New Roman" w:hAnsi="Times New Roman" w:cs="Times New Roman"/>
          <w:color w:val="000000"/>
        </w:rPr>
        <w:t xml:space="preserve"> air-collection methods: 1= PTFE, 2= gelatin, 3= MCE (air-suspended), 4= DI-water tray. We modeled the air eDNA concentration as a log-linear function of the water eDNA with intercept </w:t>
      </w:r>
      <m:oMath>
        <m:r>
          <w:rPr>
            <w:rFonts w:ascii="Cambria Math" w:hAnsi="Cambria Math"/>
          </w:rPr>
          <m:t>η</m:t>
        </m:r>
      </m:oMath>
      <w:r>
        <w:rPr>
          <w:rFonts w:ascii="Times New Roman" w:eastAsia="Times New Roman" w:hAnsi="Times New Roman" w:cs="Times New Roman"/>
          <w:color w:val="000000"/>
        </w:rPr>
        <w:t xml:space="preserve">, slope = 1, and error term </w:t>
      </w:r>
      <m:oMath>
        <m:r>
          <w:rPr>
            <w:rFonts w:ascii="Cambria Math" w:hAnsi="Cambria Math"/>
          </w:rPr>
          <m:t>ε</m:t>
        </m:r>
      </m:oMath>
      <w:r>
        <w:rPr>
          <w:rFonts w:ascii="Times New Roman" w:eastAsia="Times New Roman" w:hAnsi="Times New Roman" w:cs="Times New Roman"/>
          <w:color w:val="000000"/>
        </w:rPr>
        <w:t xml:space="preserve"> (unexplained variability; time and filter specific):</w:t>
      </w:r>
    </w:p>
    <w:p w14:paraId="3EAF0444" w14:textId="5A34594D" w:rsidR="008214F1" w:rsidRPr="000B1AD9" w:rsidRDefault="00000000" w:rsidP="000B1AD9">
      <w:pPr>
        <w:pStyle w:val="BodyText"/>
        <w:rPr>
          <w:rFonts w:ascii="Times New Roman" w:eastAsia="Times New Roman" w:hAnsi="Times New Roman" w:cs="Times New Roman"/>
          <w:sz w:val="24"/>
          <w:szCs w:val="24"/>
        </w:rPr>
      </w:pPr>
      <m:oMathPara>
        <m:oMathParaPr>
          <m:jc m:val="center"/>
        </m:oMathParaPr>
        <m:oMath>
          <m:eqArr>
            <m:eqArrPr>
              <m:maxDist m:val="1"/>
              <m:ctrlPr>
                <w:rPr>
                  <w:sz w:val="24"/>
                  <w:szCs w:val="24"/>
                </w:rPr>
              </m:ctrlPr>
            </m:eqArrPr>
            <m:e>
              <m:r>
                <w:rPr>
                  <w:sz w:val="24"/>
                  <w:szCs w:val="24"/>
                </w:rPr>
                <m:t>ln</m:t>
              </m:r>
              <m:d>
                <m:dPr>
                  <m:ctrlPr>
                    <w:rPr>
                      <w:sz w:val="24"/>
                      <w:szCs w:val="24"/>
                    </w:rPr>
                  </m:ctrlPr>
                </m:dPr>
                <m:e>
                  <m:sSub>
                    <m:sSubPr>
                      <m:ctrlPr>
                        <w:rPr>
                          <w:sz w:val="24"/>
                          <w:szCs w:val="24"/>
                        </w:rPr>
                      </m:ctrlPr>
                    </m:sSubPr>
                    <m:e>
                      <m:r>
                        <w:rPr>
                          <w:sz w:val="24"/>
                          <w:szCs w:val="24"/>
                        </w:rPr>
                        <m:t>A</m:t>
                      </m:r>
                    </m:e>
                    <m:sub>
                      <m:r>
                        <w:rPr>
                          <w:sz w:val="24"/>
                          <w:szCs w:val="24"/>
                        </w:rPr>
                        <m:t>tj</m:t>
                      </m:r>
                    </m:sub>
                  </m:sSub>
                </m:e>
              </m:d>
              <m:r>
                <w:rPr>
                  <w:sz w:val="24"/>
                  <w:szCs w:val="24"/>
                </w:rPr>
                <m:t>=</m:t>
              </m:r>
              <m:sSub>
                <m:sSubPr>
                  <m:ctrlPr>
                    <w:rPr>
                      <w:sz w:val="24"/>
                      <w:szCs w:val="24"/>
                    </w:rPr>
                  </m:ctrlPr>
                </m:sSubPr>
                <m:e>
                  <m:r>
                    <w:rPr>
                      <w:sz w:val="24"/>
                      <w:szCs w:val="24"/>
                    </w:rPr>
                    <m:t>η</m:t>
                  </m:r>
                </m:e>
                <m:sub>
                  <m:r>
                    <w:rPr>
                      <w:sz w:val="24"/>
                      <w:szCs w:val="24"/>
                    </w:rPr>
                    <m:t>j</m:t>
                  </m:r>
                </m:sub>
              </m:sSub>
              <m:r>
                <w:rPr>
                  <w:sz w:val="24"/>
                  <w:szCs w:val="24"/>
                </w:rPr>
                <m:t>+ln</m:t>
              </m:r>
              <m:d>
                <m:dPr>
                  <m:ctrlPr>
                    <w:rPr>
                      <w:sz w:val="24"/>
                      <w:szCs w:val="24"/>
                    </w:rPr>
                  </m:ctrlPr>
                </m:dPr>
                <m:e>
                  <m:sSub>
                    <m:sSubPr>
                      <m:ctrlPr>
                        <w:rPr>
                          <w:sz w:val="24"/>
                          <w:szCs w:val="24"/>
                        </w:rPr>
                      </m:ctrlPr>
                    </m:sSubPr>
                    <m:e>
                      <m:r>
                        <w:rPr>
                          <w:sz w:val="24"/>
                          <w:szCs w:val="24"/>
                        </w:rPr>
                        <m:t>W</m:t>
                      </m:r>
                    </m:e>
                    <m:sub>
                      <m:r>
                        <w:rPr>
                          <w:sz w:val="24"/>
                          <w:szCs w:val="24"/>
                        </w:rPr>
                        <m:t>t</m:t>
                      </m:r>
                    </m:sub>
                  </m:sSub>
                </m:e>
              </m:d>
              <m:r>
                <w:rPr>
                  <w:sz w:val="24"/>
                  <w:szCs w:val="24"/>
                </w:rPr>
                <m:t>+</m:t>
              </m:r>
              <m:sSub>
                <m:sSubPr>
                  <m:ctrlPr>
                    <w:rPr>
                      <w:sz w:val="24"/>
                      <w:szCs w:val="24"/>
                    </w:rPr>
                  </m:ctrlPr>
                </m:sSubPr>
                <m:e>
                  <m:r>
                    <w:rPr>
                      <w:sz w:val="24"/>
                      <w:szCs w:val="24"/>
                    </w:rPr>
                    <m:t>ε</m:t>
                  </m:r>
                </m:e>
                <m:sub>
                  <m:r>
                    <w:rPr>
                      <w:sz w:val="24"/>
                      <w:szCs w:val="24"/>
                    </w:rPr>
                    <m:t>tj</m:t>
                  </m:r>
                </m:sub>
              </m:sSub>
              <m:r>
                <w:rPr>
                  <w:sz w:val="24"/>
                  <w:szCs w:val="24"/>
                </w:rPr>
                <m:t>#</m:t>
              </m:r>
              <m:d>
                <m:dPr>
                  <m:ctrlPr>
                    <w:rPr>
                      <w:sz w:val="24"/>
                      <w:szCs w:val="24"/>
                    </w:rPr>
                  </m:ctrlPr>
                </m:dPr>
                <m:e>
                  <m:r>
                    <w:rPr>
                      <w:sz w:val="24"/>
                      <w:szCs w:val="24"/>
                    </w:rPr>
                    <m:t>4</m:t>
                  </m:r>
                </m:e>
              </m:d>
            </m:e>
          </m:eqArr>
        </m:oMath>
      </m:oMathPara>
    </w:p>
    <w:p w14:paraId="1C55565A" w14:textId="77777777" w:rsidR="00CC056E" w:rsidRDefault="00000000">
      <w:pPr>
        <w:pBdr>
          <w:top w:val="nil"/>
          <w:left w:val="nil"/>
          <w:bottom w:val="nil"/>
          <w:right w:val="nil"/>
          <w:between w:val="nil"/>
        </w:pBdr>
        <w:spacing w:before="120" w:after="240"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Here, the intercept </w:t>
      </w:r>
      <m:oMath>
        <m:r>
          <w:rPr>
            <w:rFonts w:ascii="Cambria Math" w:hAnsi="Cambria Math"/>
          </w:rPr>
          <m:t>η</m:t>
        </m:r>
      </m:oMath>
      <w:r>
        <w:rPr>
          <w:rFonts w:ascii="Times New Roman" w:eastAsia="Times New Roman" w:hAnsi="Times New Roman" w:cs="Times New Roman"/>
          <w:color w:val="000000"/>
        </w:rPr>
        <w:t xml:space="preserve"> was interpreted as the water-to-air transferability (or dilution) factor and </w:t>
      </w:r>
      <m:oMath>
        <m:r>
          <w:rPr>
            <w:rFonts w:ascii="Cambria Math" w:hAnsi="Cambria Math"/>
          </w:rPr>
          <m:t>ε</m:t>
        </m:r>
      </m:oMath>
      <w:r>
        <w:rPr>
          <w:rFonts w:ascii="Times New Roman" w:eastAsia="Times New Roman" w:hAnsi="Times New Roman" w:cs="Times New Roman"/>
          <w:color w:val="000000"/>
        </w:rPr>
        <w:t xml:space="preserve"> as the error term parameter (</w:t>
      </w:r>
      <w:proofErr w:type="gramStart"/>
      <w:r>
        <w:rPr>
          <w:rFonts w:ascii="Times New Roman" w:eastAsia="Times New Roman" w:hAnsi="Times New Roman" w:cs="Times New Roman"/>
          <w:color w:val="000000"/>
        </w:rPr>
        <w:t>similar to</w:t>
      </w:r>
      <w:proofErr w:type="gramEnd"/>
      <w:r>
        <w:rPr>
          <w:rFonts w:ascii="Times New Roman" w:eastAsia="Times New Roman" w:hAnsi="Times New Roman" w:cs="Times New Roman"/>
          <w:color w:val="000000"/>
        </w:rPr>
        <w:t xml:space="preserve"> the sum of squares error) from a linear regression where </w:t>
      </w:r>
      <m:oMath>
        <m:sSub>
          <m:sSubPr>
            <m:ctrlPr>
              <w:rPr>
                <w:rFonts w:ascii="Cambria Math" w:eastAsia="Cambria Math" w:hAnsi="Cambria Math" w:cs="Cambria Math"/>
                <w:color w:val="000000"/>
              </w:rPr>
            </m:ctrlPr>
          </m:sSubPr>
          <m:e>
            <m:r>
              <w:rPr>
                <w:rFonts w:ascii="Cambria Math" w:hAnsi="Cambria Math"/>
              </w:rPr>
              <m:t>ε</m:t>
            </m:r>
          </m:e>
          <m:sub>
            <m:r>
              <w:rPr>
                <w:rFonts w:ascii="Cambria Math" w:eastAsia="Cambria Math" w:hAnsi="Cambria Math" w:cs="Cambria Math"/>
                <w:color w:val="000000"/>
              </w:rPr>
              <m:t>tj</m:t>
            </m:r>
          </m:sub>
        </m:sSub>
        <m:r>
          <w:rPr>
            <w:rFonts w:ascii="Cambria Math" w:eastAsia="Cambria Math" w:hAnsi="Cambria Math" w:cs="Cambria Math"/>
            <w:color w:val="000000"/>
          </w:rPr>
          <m:t>∼N(0,</m:t>
        </m:r>
        <m:sSub>
          <m:sSubPr>
            <m:ctrlPr>
              <w:rPr>
                <w:rFonts w:ascii="Cambria Math" w:eastAsia="Cambria Math" w:hAnsi="Cambria Math" w:cs="Cambria Math"/>
                <w:color w:val="000000"/>
              </w:rPr>
            </m:ctrlPr>
          </m:sSubPr>
          <m:e>
            <m:r>
              <w:rPr>
                <w:rFonts w:ascii="Cambria Math" w:eastAsia="Cambria Math" w:hAnsi="Cambria Math" w:cs="Cambria Math"/>
                <w:color w:val="000000"/>
              </w:rPr>
              <m:t>τ</m:t>
            </m:r>
          </m:e>
          <m:sub>
            <m:r>
              <w:rPr>
                <w:rFonts w:ascii="Cambria Math" w:eastAsia="Cambria Math" w:hAnsi="Cambria Math" w:cs="Cambria Math"/>
                <w:color w:val="000000"/>
              </w:rPr>
              <m:t>j</m:t>
            </m:r>
          </m:sub>
        </m:sSub>
        <m:r>
          <w:rPr>
            <w:rFonts w:ascii="Cambria Math" w:eastAsia="Cambria Math" w:hAnsi="Cambria Math" w:cs="Cambria Math"/>
            <w:color w:val="000000"/>
          </w:rPr>
          <m:t>)</m:t>
        </m:r>
      </m:oMath>
      <w:r>
        <w:rPr>
          <w:rFonts w:ascii="Times New Roman" w:eastAsia="Times New Roman" w:hAnsi="Times New Roman" w:cs="Times New Roman"/>
          <w:color w:val="000000"/>
        </w:rPr>
        <w:t>.</w:t>
      </w:r>
    </w:p>
    <w:p w14:paraId="10DE83C1" w14:textId="77777777" w:rsidR="00CC056E" w:rsidRDefault="00000000">
      <w:pPr>
        <w:pBdr>
          <w:top w:val="nil"/>
          <w:left w:val="nil"/>
          <w:bottom w:val="nil"/>
          <w:right w:val="nil"/>
          <w:between w:val="nil"/>
        </w:pBdr>
        <w:spacing w:before="280" w:after="280"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 xml:space="preserve">For the two filter types with biological replicates (j </w:t>
      </w:r>
      <w:r>
        <w:rPr>
          <w:rFonts w:ascii="Cambria Math" w:eastAsia="Cambria Math" w:hAnsi="Cambria Math" w:cs="Cambria Math"/>
          <w:color w:val="000000"/>
        </w:rPr>
        <w:t>∈</w:t>
      </w:r>
      <w:r>
        <w:rPr>
          <w:rFonts w:ascii="Times New Roman" w:eastAsia="Times New Roman" w:hAnsi="Times New Roman" w:cs="Times New Roman"/>
          <w:color w:val="000000"/>
        </w:rPr>
        <w:t xml:space="preserve"> {1,2}; PTFE and gelatin</w:t>
      </w:r>
      <w:proofErr w:type="gramStart"/>
      <w:r>
        <w:rPr>
          <w:rFonts w:ascii="Times New Roman" w:eastAsia="Times New Roman" w:hAnsi="Times New Roman" w:cs="Times New Roman"/>
          <w:color w:val="000000"/>
        </w:rPr>
        <w:t>) ;</w:t>
      </w:r>
      <w:proofErr w:type="gramEnd"/>
      <w:r>
        <w:rPr>
          <w:rFonts w:ascii="Times New Roman" w:eastAsia="Times New Roman" w:hAnsi="Times New Roman" w:cs="Times New Roman"/>
          <w:color w:val="000000"/>
        </w:rPr>
        <w:t xml:space="preserve"> we sampled two biological </w:t>
      </w:r>
      <w:proofErr w:type="gramStart"/>
      <w:r>
        <w:rPr>
          <w:rFonts w:ascii="Times New Roman" w:eastAsia="Times New Roman" w:hAnsi="Times New Roman" w:cs="Times New Roman"/>
          <w:color w:val="000000"/>
        </w:rPr>
        <w:t>replicates</w:t>
      </w:r>
      <w:proofErr w:type="gramEnd"/>
      <w:r>
        <w:rPr>
          <w:rFonts w:ascii="Times New Roman" w:eastAsia="Times New Roman" w:hAnsi="Times New Roman" w:cs="Times New Roman"/>
          <w:color w:val="000000"/>
        </w:rPr>
        <w:t xml:space="preserve"> and we used the mean of those biological replicates to determine the average concentration in the air </w:t>
      </w:r>
      <m:oMath>
        <m:r>
          <w:rPr>
            <w:rFonts w:ascii="Cambria Math" w:eastAsia="Cambria Math" w:hAnsi="Cambria Math" w:cs="Cambria Math"/>
            <w:color w:val="000000"/>
          </w:rPr>
          <m:t>A</m:t>
        </m:r>
      </m:oMath>
      <w:r>
        <w:rPr>
          <w:rFonts w:ascii="Times New Roman" w:eastAsia="Times New Roman" w:hAnsi="Times New Roman" w:cs="Times New Roman"/>
          <w:color w:val="000000"/>
        </w:rPr>
        <w:t xml:space="preserve"> at time </w:t>
      </w:r>
      <m:oMath>
        <m:r>
          <w:rPr>
            <w:rFonts w:ascii="Cambria Math" w:eastAsia="Cambria Math" w:hAnsi="Cambria Math" w:cs="Cambria Math"/>
            <w:color w:val="000000"/>
          </w:rPr>
          <m:t>t</m:t>
        </m:r>
      </m:oMath>
      <w:r>
        <w:rPr>
          <w:rFonts w:ascii="Times New Roman" w:eastAsia="Times New Roman" w:hAnsi="Times New Roman" w:cs="Times New Roman"/>
          <w:color w:val="000000"/>
        </w:rPr>
        <w:t xml:space="preserve"> as following:</w:t>
      </w:r>
    </w:p>
    <w:p w14:paraId="043569CF" w14:textId="7BBFBE64" w:rsidR="000B1AD9" w:rsidRPr="000B1AD9" w:rsidRDefault="00000000" w:rsidP="000B1AD9">
      <w:pPr>
        <w:pStyle w:val="BodyText"/>
        <w:rPr>
          <w:rFonts w:ascii="Times New Roman" w:eastAsia="Times New Roman" w:hAnsi="Times New Roman" w:cs="Times New Roman"/>
          <w:sz w:val="24"/>
          <w:szCs w:val="24"/>
        </w:rPr>
      </w:pPr>
      <m:oMathPara>
        <m:oMath>
          <m:eqArr>
            <m:eqArrPr>
              <m:maxDist m:val="1"/>
              <m:ctrlPr>
                <w:rPr>
                  <w:sz w:val="24"/>
                  <w:szCs w:val="24"/>
                </w:rPr>
              </m:ctrlPr>
            </m:eqArrPr>
            <m:e>
              <m:r>
                <w:rPr>
                  <w:sz w:val="24"/>
                  <w:szCs w:val="24"/>
                </w:rPr>
                <m:t>ln</m:t>
              </m:r>
              <m:d>
                <m:dPr>
                  <m:ctrlPr>
                    <w:rPr>
                      <w:sz w:val="24"/>
                      <w:szCs w:val="24"/>
                    </w:rPr>
                  </m:ctrlPr>
                </m:dPr>
                <m:e>
                  <m:sSub>
                    <m:sSubPr>
                      <m:ctrlPr>
                        <w:rPr>
                          <w:sz w:val="24"/>
                          <w:szCs w:val="24"/>
                        </w:rPr>
                      </m:ctrlPr>
                    </m:sSubPr>
                    <m:e>
                      <m:r>
                        <w:rPr>
                          <w:sz w:val="24"/>
                          <w:szCs w:val="24"/>
                        </w:rPr>
                        <m:t>A</m:t>
                      </m:r>
                    </m:e>
                    <m:sub>
                      <m:r>
                        <w:rPr>
                          <w:sz w:val="24"/>
                          <w:szCs w:val="24"/>
                        </w:rPr>
                        <m:t>tjb</m:t>
                      </m:r>
                    </m:sub>
                  </m:sSub>
                </m:e>
              </m:d>
              <m:r>
                <w:rPr>
                  <w:sz w:val="24"/>
                  <w:szCs w:val="24"/>
                </w:rPr>
                <m:t>=ln</m:t>
              </m:r>
              <m:d>
                <m:dPr>
                  <m:ctrlPr>
                    <w:rPr>
                      <w:sz w:val="24"/>
                      <w:szCs w:val="24"/>
                    </w:rPr>
                  </m:ctrlPr>
                </m:dPr>
                <m:e>
                  <m:sSub>
                    <m:sSubPr>
                      <m:ctrlPr>
                        <w:rPr>
                          <w:sz w:val="24"/>
                          <w:szCs w:val="24"/>
                        </w:rPr>
                      </m:ctrlPr>
                    </m:sSubPr>
                    <m:e>
                      <m:r>
                        <w:rPr>
                          <w:sz w:val="24"/>
                          <w:szCs w:val="24"/>
                        </w:rPr>
                        <m:t>A</m:t>
                      </m:r>
                    </m:e>
                    <m:sub>
                      <m:r>
                        <w:rPr>
                          <w:sz w:val="24"/>
                          <w:szCs w:val="24"/>
                        </w:rPr>
                        <m:t>tj</m:t>
                      </m:r>
                    </m:sub>
                  </m:sSub>
                </m:e>
              </m:d>
              <m:r>
                <w:rPr>
                  <w:sz w:val="24"/>
                  <w:szCs w:val="24"/>
                </w:rPr>
                <m:t>+</m:t>
              </m:r>
              <m:sSub>
                <m:sSubPr>
                  <m:ctrlPr>
                    <w:rPr>
                      <w:sz w:val="24"/>
                      <w:szCs w:val="24"/>
                    </w:rPr>
                  </m:ctrlPr>
                </m:sSubPr>
                <m:e>
                  <m:r>
                    <w:rPr>
                      <w:sz w:val="24"/>
                      <w:szCs w:val="24"/>
                    </w:rPr>
                    <m:t>δ</m:t>
                  </m:r>
                </m:e>
                <m:sub>
                  <m:r>
                    <w:rPr>
                      <w:sz w:val="24"/>
                      <w:szCs w:val="24"/>
                    </w:rPr>
                    <m:t>tjb</m:t>
                  </m:r>
                </m:sub>
              </m:sSub>
              <m:r>
                <w:rPr>
                  <w:sz w:val="24"/>
                  <w:szCs w:val="24"/>
                </w:rPr>
                <m:t>  </m:t>
              </m:r>
              <m:r>
                <m:rPr>
                  <m:nor/>
                </m:rPr>
                <w:rPr>
                  <w:sz w:val="24"/>
                  <w:szCs w:val="24"/>
                </w:rPr>
                <m:t>for</m:t>
              </m:r>
              <m:r>
                <w:rPr>
                  <w:sz w:val="24"/>
                  <w:szCs w:val="24"/>
                </w:rPr>
                <m:t> j∈</m:t>
              </m:r>
              <m:r>
                <w:rPr>
                  <w:sz w:val="24"/>
                  <w:szCs w:val="24"/>
                </w:rPr>
                <m:t>{1</m:t>
              </m:r>
              <m:r>
                <w:rPr>
                  <w:sz w:val="24"/>
                  <w:szCs w:val="24"/>
                </w:rPr>
                <m:t>,</m:t>
              </m:r>
              <m:r>
                <w:rPr>
                  <w:sz w:val="24"/>
                  <w:szCs w:val="24"/>
                </w:rPr>
                <m:t>2}</m:t>
              </m:r>
              <m:r>
                <w:rPr>
                  <w:sz w:val="24"/>
                  <w:szCs w:val="24"/>
                </w:rPr>
                <m:t>#</m:t>
              </m:r>
              <m:d>
                <m:dPr>
                  <m:ctrlPr>
                    <w:rPr>
                      <w:sz w:val="24"/>
                      <w:szCs w:val="24"/>
                    </w:rPr>
                  </m:ctrlPr>
                </m:dPr>
                <m:e>
                  <m:r>
                    <w:rPr>
                      <w:sz w:val="24"/>
                      <w:szCs w:val="24"/>
                    </w:rPr>
                    <m:t>5</m:t>
                  </m:r>
                </m:e>
              </m:d>
            </m:e>
          </m:eqArr>
        </m:oMath>
      </m:oMathPara>
    </w:p>
    <w:p w14:paraId="51616E7D" w14:textId="63937B3E" w:rsidR="008214F1" w:rsidRDefault="00000000" w:rsidP="008214F1">
      <w:pPr>
        <w:pBdr>
          <w:top w:val="nil"/>
          <w:left w:val="nil"/>
          <w:bottom w:val="nil"/>
          <w:right w:val="nil"/>
          <w:between w:val="nil"/>
        </w:pBdr>
        <w:spacing w:before="120" w:after="240" w:line="480" w:lineRule="auto"/>
        <w:ind w:firstLine="720"/>
      </w:pPr>
      <w:r>
        <w:rPr>
          <w:rFonts w:ascii="Times New Roman" w:eastAsia="Times New Roman" w:hAnsi="Times New Roman" w:cs="Times New Roman"/>
          <w:color w:val="000000"/>
        </w:rPr>
        <w:t xml:space="preserve">where </w:t>
      </w:r>
      <m:oMath>
        <m:sSub>
          <m:sSubPr>
            <m:ctrlPr>
              <w:rPr>
                <w:rFonts w:ascii="Cambria Math" w:eastAsia="Cambria Math" w:hAnsi="Cambria Math" w:cs="Cambria Math"/>
                <w:color w:val="000000"/>
              </w:rPr>
            </m:ctrlPr>
          </m:sSubPr>
          <m:e>
            <m:r>
              <w:rPr>
                <w:rFonts w:ascii="Cambria Math" w:hAnsi="Cambria Math"/>
              </w:rPr>
              <m:t>δ</m:t>
            </m:r>
          </m:e>
          <m:sub>
            <m:r>
              <w:rPr>
                <w:rFonts w:ascii="Cambria Math" w:eastAsia="Cambria Math" w:hAnsi="Cambria Math" w:cs="Cambria Math"/>
                <w:color w:val="000000"/>
              </w:rPr>
              <m:t>b</m:t>
            </m:r>
          </m:sub>
        </m:sSub>
      </m:oMath>
      <w:r>
        <w:rPr>
          <w:rFonts w:ascii="Times New Roman" w:eastAsia="Times New Roman" w:hAnsi="Times New Roman" w:cs="Times New Roman"/>
          <w:color w:val="000000"/>
        </w:rPr>
        <w:t xml:space="preserve"> indicated the deviation of individual biological replicate from the average concentration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A</m:t>
            </m:r>
          </m:e>
          <m:sub>
            <m:r>
              <w:rPr>
                <w:rFonts w:ascii="Cambria Math" w:eastAsia="Cambria Math" w:hAnsi="Cambria Math" w:cs="Cambria Math"/>
                <w:color w:val="000000"/>
              </w:rPr>
              <m:t>tj</m:t>
            </m:r>
          </m:sub>
        </m:sSub>
      </m:oMath>
      <w:r>
        <w:rPr>
          <w:rFonts w:ascii="Times New Roman" w:eastAsia="Times New Roman" w:hAnsi="Times New Roman" w:cs="Times New Roman"/>
          <w:color w:val="000000"/>
        </w:rPr>
        <w:t xml:space="preserve">), following a normal distribution with mean 0, </w:t>
      </w:r>
      <m:oMath>
        <m:sSub>
          <m:sSubPr>
            <m:ctrlPr>
              <w:rPr>
                <w:rFonts w:ascii="Cambria Math" w:eastAsia="Cambria Math" w:hAnsi="Cambria Math" w:cs="Cambria Math"/>
                <w:color w:val="000000"/>
              </w:rPr>
            </m:ctrlPr>
          </m:sSubPr>
          <m:e>
            <m:r>
              <w:rPr>
                <w:rFonts w:ascii="Cambria Math" w:hAnsi="Cambria Math"/>
              </w:rPr>
              <m:t>δ</m:t>
            </m:r>
          </m:e>
          <m:sub>
            <m:r>
              <w:rPr>
                <w:rFonts w:ascii="Cambria Math" w:eastAsia="Cambria Math" w:hAnsi="Cambria Math" w:cs="Cambria Math"/>
                <w:color w:val="000000"/>
              </w:rPr>
              <m:t>tjb</m:t>
            </m:r>
          </m:sub>
        </m:sSub>
        <m:r>
          <w:rPr>
            <w:rFonts w:ascii="Cambria Math" w:eastAsia="Cambria Math" w:hAnsi="Cambria Math" w:cs="Cambria Math"/>
            <w:color w:val="000000"/>
          </w:rPr>
          <m:t>∼N(0,</m:t>
        </m:r>
        <m:sSub>
          <m:sSubPr>
            <m:ctrlPr>
              <w:rPr>
                <w:rFonts w:ascii="Cambria Math" w:eastAsia="Cambria Math" w:hAnsi="Cambria Math" w:cs="Cambria Math"/>
                <w:color w:val="000000"/>
              </w:rPr>
            </m:ctrlPr>
          </m:sSubPr>
          <m:e>
            <m:r>
              <w:rPr>
                <w:rFonts w:ascii="Cambria Math" w:eastAsia="Cambria Math" w:hAnsi="Cambria Math" w:cs="Cambria Math"/>
                <w:color w:val="000000"/>
              </w:rPr>
              <m:t>ρ</m:t>
            </m:r>
          </m:e>
          <m:sub>
            <m:r>
              <w:rPr>
                <w:rFonts w:ascii="Cambria Math" w:eastAsia="Cambria Math" w:hAnsi="Cambria Math" w:cs="Cambria Math"/>
                <w:color w:val="000000"/>
              </w:rPr>
              <m:t>j</m:t>
            </m:r>
          </m:sub>
        </m:sSub>
        <m:r>
          <w:rPr>
            <w:rFonts w:ascii="Cambria Math" w:eastAsia="Cambria Math" w:hAnsi="Cambria Math" w:cs="Cambria Math"/>
            <w:color w:val="000000"/>
          </w:rPr>
          <m:t>)</m:t>
        </m:r>
      </m:oMath>
      <w:r>
        <w:rPr>
          <w:rFonts w:ascii="Times New Roman" w:eastAsia="Times New Roman" w:hAnsi="Times New Roman" w:cs="Times New Roman"/>
          <w:color w:val="000000"/>
        </w:rPr>
        <w:t xml:space="preserve">, with </w:t>
      </w:r>
      <m:oMath>
        <m:sSub>
          <m:sSubPr>
            <m:ctrlPr>
              <w:rPr>
                <w:rFonts w:ascii="Cambria Math" w:eastAsia="Cambria Math" w:hAnsi="Cambria Math" w:cs="Cambria Math"/>
                <w:color w:val="000000"/>
              </w:rPr>
            </m:ctrlPr>
          </m:sSubPr>
          <m:e>
            <m:r>
              <w:rPr>
                <w:rFonts w:ascii="Cambria Math" w:hAnsi="Cambria Math"/>
              </w:rPr>
              <m:t>ρ</m:t>
            </m:r>
          </m:e>
          <m:sub>
            <m:r>
              <w:rPr>
                <w:rFonts w:ascii="Cambria Math" w:eastAsia="Cambria Math" w:hAnsi="Cambria Math" w:cs="Cambria Math"/>
                <w:color w:val="000000"/>
              </w:rPr>
              <m:t>j</m:t>
            </m:r>
          </m:sub>
        </m:sSub>
      </m:oMath>
      <w:r>
        <w:rPr>
          <w:rFonts w:ascii="Times New Roman" w:eastAsia="Times New Roman" w:hAnsi="Times New Roman" w:cs="Times New Roman"/>
          <w:color w:val="000000"/>
        </w:rPr>
        <w:t xml:space="preserve"> indicating the magnitude of the replicates deviation from the mean sample. Because we had only two replicates at each sampled time, we imposed a sum to zero constraint on the replicates (</w:t>
      </w:r>
      <m:oMath>
        <m:r>
          <w:rPr>
            <w:rFonts w:ascii="Cambria Math" w:eastAsia="Cambria Math" w:hAnsi="Cambria Math" w:cs="Cambria Math"/>
            <w:color w:val="000000"/>
          </w:rPr>
          <m:t>b</m:t>
        </m:r>
      </m:oMath>
      <w:r>
        <w:rPr>
          <w:rFonts w:ascii="Times New Roman" w:eastAsia="Times New Roman" w:hAnsi="Times New Roman" w:cs="Times New Roman"/>
          <w:color w:val="000000"/>
        </w:rPr>
        <w:t>) collected from a single sampling time</w:t>
      </w:r>
      <w:r w:rsidR="008214F1">
        <w:rPr>
          <w:rFonts w:ascii="Times New Roman" w:eastAsia="Times New Roman" w:hAnsi="Times New Roman" w:cs="Times New Roman"/>
          <w:color w:val="000000"/>
        </w:rPr>
        <w:t xml:space="preserve"> </w:t>
      </w:r>
      <w:r w:rsidR="008214F1">
        <w:t>(</w:t>
      </w:r>
      <m:oMath>
        <m:nary>
          <m:naryPr>
            <m:chr m:val="∑"/>
            <m:limLoc m:val="undOvr"/>
            <m:supHide m:val="1"/>
            <m:ctrlPr>
              <w:rPr>
                <w:rFonts w:ascii="Cambria Math" w:hAnsi="Cambria Math"/>
              </w:rPr>
            </m:ctrlPr>
          </m:naryPr>
          <m:sub>
            <m:r>
              <w:rPr>
                <w:rFonts w:ascii="Cambria Math" w:hAnsi="Cambria Math"/>
              </w:rPr>
              <m:t>b</m:t>
            </m:r>
          </m:sub>
          <m:sup>
            <m:r>
              <w:rPr>
                <w:rFonts w:ascii="Cambria Math" w:hAnsi="Cambria Math"/>
              </w:rPr>
              <m:t>​</m:t>
            </m:r>
          </m:sup>
          <m:e>
            <m:sSub>
              <m:sSubPr>
                <m:ctrlPr>
                  <w:rPr>
                    <w:rFonts w:ascii="Cambria Math" w:hAnsi="Cambria Math"/>
                  </w:rPr>
                </m:ctrlPr>
              </m:sSubPr>
              <m:e>
                <m:r>
                  <w:rPr>
                    <w:rFonts w:ascii="Cambria Math" w:hAnsi="Cambria Math"/>
                  </w:rPr>
                  <m:t>δ</m:t>
                </m:r>
              </m:e>
              <m:sub>
                <m:r>
                  <w:rPr>
                    <w:rFonts w:ascii="Cambria Math" w:hAnsi="Cambria Math"/>
                  </w:rPr>
                  <m:t>tj</m:t>
                </m:r>
              </m:sub>
            </m:sSub>
          </m:e>
        </m:nary>
        <m:r>
          <m:rPr>
            <m:sty m:val="p"/>
          </m:rPr>
          <w:rPr>
            <w:rFonts w:ascii="Cambria Math" w:hAnsi="Cambria Math"/>
          </w:rPr>
          <m:t>=</m:t>
        </m:r>
        <m:r>
          <w:rPr>
            <w:rFonts w:ascii="Cambria Math" w:hAnsi="Cambria Math"/>
          </w:rPr>
          <m:t>0</m:t>
        </m:r>
      </m:oMath>
      <w:r w:rsidR="008214F1">
        <w:t>).</w:t>
      </w:r>
    </w:p>
    <w:p w14:paraId="04B5FCDC" w14:textId="21D89657" w:rsidR="00CC056E" w:rsidRDefault="00000000">
      <w:pPr>
        <w:pBdr>
          <w:top w:val="nil"/>
          <w:left w:val="nil"/>
          <w:bottom w:val="nil"/>
          <w:right w:val="nil"/>
          <w:between w:val="nil"/>
        </w:pBdr>
        <w:spacing w:before="120" w:after="240"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To estimate the levels of eDNA concentration in water (</w:t>
      </w:r>
      <m:oMath>
        <m:r>
          <w:rPr>
            <w:rFonts w:ascii="Cambria Math" w:eastAsia="Cambria Math" w:hAnsi="Cambria Math" w:cs="Cambria Math"/>
            <w:color w:val="000000"/>
          </w:rPr>
          <m:t>W</m:t>
        </m:r>
      </m:oMath>
      <w:r>
        <w:rPr>
          <w:rFonts w:ascii="Times New Roman" w:eastAsia="Times New Roman" w:hAnsi="Times New Roman" w:cs="Times New Roman"/>
          <w:color w:val="000000"/>
        </w:rPr>
        <w:t>) and air (</w:t>
      </w:r>
      <m:oMath>
        <m:r>
          <w:rPr>
            <w:rFonts w:ascii="Cambria Math" w:eastAsia="Cambria Math" w:hAnsi="Cambria Math" w:cs="Cambria Math"/>
            <w:color w:val="000000"/>
          </w:rPr>
          <m:t>A</m:t>
        </m:r>
      </m:oMath>
      <w:r>
        <w:rPr>
          <w:rFonts w:ascii="Times New Roman" w:eastAsia="Times New Roman" w:hAnsi="Times New Roman" w:cs="Times New Roman"/>
          <w:color w:val="000000"/>
        </w:rPr>
        <w:t>), we utilized the qPCR observation models (as described in</w:t>
      </w:r>
      <w:r>
        <w:rPr>
          <w:rFonts w:ascii="Times New Roman" w:eastAsia="Times New Roman" w:hAnsi="Times New Roman" w:cs="Times New Roman"/>
          <w:color w:val="000000"/>
          <w:vertAlign w:val="superscript"/>
        </w:rPr>
        <w:t>33,34</w:t>
      </w:r>
      <w:r>
        <w:rPr>
          <w:rFonts w:ascii="Times New Roman" w:eastAsia="Times New Roman" w:hAnsi="Times New Roman" w:cs="Times New Roman"/>
          <w:color w:val="000000"/>
        </w:rPr>
        <w:t xml:space="preserve"> with slight modifications). The model compartment utilized the standard curve samples to estimate the intercept (</w:t>
      </w:r>
      <m:oMath>
        <m:r>
          <w:rPr>
            <w:rFonts w:ascii="Cambria Math" w:hAnsi="Cambria Math"/>
          </w:rPr>
          <m:t>ϕ</m:t>
        </m:r>
        <m:r>
          <w:rPr>
            <w:rFonts w:ascii="Cambria Math" w:eastAsia="Cambria Math" w:hAnsi="Cambria Math" w:cs="Cambria Math"/>
            <w:color w:val="000000"/>
          </w:rPr>
          <m:t>,β0,γ0</m:t>
        </m:r>
      </m:oMath>
      <w:r>
        <w:rPr>
          <w:rFonts w:ascii="Times New Roman" w:eastAsia="Times New Roman" w:hAnsi="Times New Roman" w:cs="Times New Roman"/>
          <w:color w:val="000000"/>
        </w:rPr>
        <w:t>) and slope (</w:t>
      </w:r>
      <m:oMath>
        <m:r>
          <w:rPr>
            <w:rFonts w:ascii="Cambria Math" w:eastAsia="Cambria Math" w:hAnsi="Cambria Math" w:cs="Cambria Math"/>
            <w:color w:val="000000"/>
          </w:rPr>
          <m:t>β1,γ1</m:t>
        </m:r>
      </m:oMath>
      <w:r>
        <w:rPr>
          <w:rFonts w:ascii="Times New Roman" w:eastAsia="Times New Roman" w:hAnsi="Times New Roman" w:cs="Times New Roman"/>
          <w:color w:val="000000"/>
        </w:rPr>
        <w:t>) parameters between the known concentration (</w:t>
      </w:r>
      <m:oMath>
        <m:r>
          <w:rPr>
            <w:rFonts w:ascii="Cambria Math" w:eastAsia="Cambria Math" w:hAnsi="Cambria Math" w:cs="Cambria Math"/>
            <w:color w:val="000000"/>
          </w:rPr>
          <m:t>K</m:t>
        </m:r>
      </m:oMath>
      <w:r>
        <w:rPr>
          <w:rFonts w:ascii="Times New Roman" w:eastAsia="Times New Roman" w:hAnsi="Times New Roman" w:cs="Times New Roman"/>
          <w:color w:val="000000"/>
        </w:rPr>
        <w:t>) and the observed data (</w:t>
      </w:r>
      <m:oMath>
        <m:r>
          <w:rPr>
            <w:rFonts w:ascii="Cambria Math" w:eastAsia="Cambria Math" w:hAnsi="Cambria Math" w:cs="Cambria Math"/>
            <w:color w:val="000000"/>
          </w:rPr>
          <m:t>Z</m:t>
        </m:r>
      </m:oMath>
      <w:r>
        <w:rPr>
          <w:rFonts w:ascii="Times New Roman" w:eastAsia="Times New Roman" w:hAnsi="Times New Roman" w:cs="Times New Roman"/>
          <w:color w:val="000000"/>
        </w:rPr>
        <w:t xml:space="preserve"> and </w:t>
      </w:r>
      <m:oMath>
        <m:r>
          <w:rPr>
            <w:rFonts w:ascii="Cambria Math" w:eastAsia="Cambria Math" w:hAnsi="Cambria Math" w:cs="Cambria Math"/>
            <w:color w:val="000000"/>
          </w:rPr>
          <m:t>Y</m:t>
        </m:r>
      </m:oMath>
      <w:r>
        <w:rPr>
          <w:rFonts w:ascii="Times New Roman" w:eastAsia="Times New Roman" w:hAnsi="Times New Roman" w:cs="Times New Roman"/>
          <w:color w:val="000000"/>
        </w:rPr>
        <w:t>) from qPCR machine as follows:</w:t>
      </w:r>
    </w:p>
    <w:p w14:paraId="77B9CBB7" w14:textId="24DBE8C1" w:rsidR="008214F1" w:rsidRDefault="00000000" w:rsidP="000B1AD9">
      <w:pPr>
        <w:pStyle w:val="BodyText"/>
      </w:pPr>
      <m:oMathPara>
        <m:oMathParaPr>
          <m:jc m:val="center"/>
        </m:oMathParaPr>
        <m:oMath>
          <m:eqArr>
            <m:eqArrPr>
              <m:ctrlPr>
                <w:rPr>
                  <w:sz w:val="24"/>
                  <w:szCs w:val="24"/>
                </w:rPr>
              </m:ctrlPr>
            </m:eqArrPr>
            <m:e>
              <m:sSub>
                <m:sSubPr>
                  <m:ctrlPr>
                    <w:rPr>
                      <w:sz w:val="24"/>
                      <w:szCs w:val="24"/>
                    </w:rPr>
                  </m:ctrlPr>
                </m:sSubPr>
                <m:e>
                  <m:r>
                    <w:rPr>
                      <w:sz w:val="24"/>
                      <w:szCs w:val="24"/>
                    </w:rPr>
                    <m:t>Z</m:t>
                  </m:r>
                </m:e>
                <m:sub>
                  <m:r>
                    <w:rPr>
                      <w:sz w:val="24"/>
                      <w:szCs w:val="24"/>
                    </w:rPr>
                    <m:t>kr</m:t>
                  </m:r>
                </m:sub>
              </m:sSub>
              <m:r>
                <w:rPr>
                  <w:sz w:val="24"/>
                  <w:szCs w:val="24"/>
                </w:rPr>
                <m:t>&amp;∼Bernoulli</m:t>
              </m:r>
              <m:d>
                <m:dPr>
                  <m:ctrlPr>
                    <w:rPr>
                      <w:sz w:val="24"/>
                      <w:szCs w:val="24"/>
                    </w:rPr>
                  </m:ctrlPr>
                </m:dPr>
                <m:e>
                  <m:sSub>
                    <m:sSubPr>
                      <m:ctrlPr>
                        <w:rPr>
                          <w:sz w:val="24"/>
                          <w:szCs w:val="24"/>
                        </w:rPr>
                      </m:ctrlPr>
                    </m:sSubPr>
                    <m:e>
                      <m:r>
                        <w:rPr>
                          <w:sz w:val="24"/>
                          <w:szCs w:val="24"/>
                        </w:rPr>
                        <m:t>ψ</m:t>
                      </m:r>
                    </m:e>
                    <m:sub>
                      <m:r>
                        <w:rPr>
                          <w:sz w:val="24"/>
                          <w:szCs w:val="24"/>
                        </w:rPr>
                        <m:t>k</m:t>
                      </m:r>
                    </m:sub>
                  </m:sSub>
                </m:e>
              </m:d>
              <m:r>
                <w:rPr>
                  <w:sz w:val="24"/>
                  <w:szCs w:val="24"/>
                </w:rPr>
                <m:t xml:space="preserve"> #(6)</m:t>
              </m:r>
            </m:e>
            <m:e>
              <m:sSub>
                <m:sSubPr>
                  <m:ctrlPr>
                    <w:rPr>
                      <w:sz w:val="24"/>
                      <w:szCs w:val="24"/>
                    </w:rPr>
                  </m:ctrlPr>
                </m:sSubPr>
                <m:e>
                  <m:r>
                    <w:rPr>
                      <w:sz w:val="24"/>
                      <w:szCs w:val="24"/>
                    </w:rPr>
                    <m:t>ψ</m:t>
                  </m:r>
                </m:e>
                <m:sub>
                  <m:r>
                    <w:rPr>
                      <w:sz w:val="24"/>
                      <w:szCs w:val="24"/>
                    </w:rPr>
                    <m:t>k</m:t>
                  </m:r>
                </m:sub>
              </m:sSub>
              <m:r>
                <w:rPr>
                  <w:sz w:val="24"/>
                  <w:szCs w:val="24"/>
                </w:rPr>
                <m:t>&amp;=1-exp(-</m:t>
              </m:r>
              <m:sSub>
                <m:sSubPr>
                  <m:ctrlPr>
                    <w:rPr>
                      <w:sz w:val="24"/>
                      <w:szCs w:val="24"/>
                    </w:rPr>
                  </m:ctrlPr>
                </m:sSubPr>
                <m:e>
                  <m:r>
                    <w:rPr>
                      <w:sz w:val="24"/>
                      <w:szCs w:val="24"/>
                    </w:rPr>
                    <m:t>K</m:t>
                  </m:r>
                </m:e>
                <m:sub>
                  <m:r>
                    <w:rPr>
                      <w:sz w:val="24"/>
                      <w:szCs w:val="24"/>
                    </w:rPr>
                    <m:t>k</m:t>
                  </m:r>
                </m:sub>
              </m:sSub>
              <m:r>
                <w:rPr>
                  <w:sz w:val="24"/>
                  <w:szCs w:val="24"/>
                </w:rPr>
                <m:t>⋅θ) #(7)</m:t>
              </m:r>
            </m:e>
            <m:e>
              <m:sSub>
                <m:sSubPr>
                  <m:ctrlPr>
                    <w:rPr>
                      <w:sz w:val="24"/>
                      <w:szCs w:val="24"/>
                    </w:rPr>
                  </m:ctrlPr>
                </m:sSubPr>
                <m:e>
                  <m:r>
                    <w:rPr>
                      <w:sz w:val="24"/>
                      <w:szCs w:val="24"/>
                    </w:rPr>
                    <m:t>Y</m:t>
                  </m:r>
                </m:e>
                <m:sub>
                  <m:r>
                    <w:rPr>
                      <w:sz w:val="24"/>
                      <w:szCs w:val="24"/>
                    </w:rPr>
                    <m:t>kr</m:t>
                  </m:r>
                </m:sub>
              </m:sSub>
              <m:r>
                <w:rPr>
                  <w:sz w:val="24"/>
                  <w:szCs w:val="24"/>
                </w:rPr>
                <m:t>&amp;∼Normal(</m:t>
              </m:r>
              <m:sSub>
                <m:sSubPr>
                  <m:ctrlPr>
                    <w:rPr>
                      <w:sz w:val="24"/>
                      <w:szCs w:val="24"/>
                    </w:rPr>
                  </m:ctrlPr>
                </m:sSubPr>
                <m:e>
                  <m:r>
                    <w:rPr>
                      <w:sz w:val="24"/>
                      <w:szCs w:val="24"/>
                    </w:rPr>
                    <m:t>μ</m:t>
                  </m:r>
                </m:e>
                <m:sub>
                  <m:r>
                    <w:rPr>
                      <w:sz w:val="24"/>
                      <w:szCs w:val="24"/>
                    </w:rPr>
                    <m:t>k</m:t>
                  </m:r>
                </m:sub>
              </m:sSub>
              <m:r>
                <w:rPr>
                  <w:sz w:val="24"/>
                  <w:szCs w:val="24"/>
                </w:rPr>
                <m:t>,</m:t>
              </m:r>
              <m:sSub>
                <m:sSubPr>
                  <m:ctrlPr>
                    <w:rPr>
                      <w:sz w:val="24"/>
                      <w:szCs w:val="24"/>
                    </w:rPr>
                  </m:ctrlPr>
                </m:sSubPr>
                <m:e>
                  <m:r>
                    <w:rPr>
                      <w:sz w:val="24"/>
                      <w:szCs w:val="24"/>
                    </w:rPr>
                    <m:t>σ</m:t>
                  </m:r>
                </m:e>
                <m:sub>
                  <m:r>
                    <w:rPr>
                      <w:sz w:val="24"/>
                      <w:szCs w:val="24"/>
                    </w:rPr>
                    <m:t>k</m:t>
                  </m:r>
                </m:sub>
              </m:sSub>
              <m:r>
                <w:rPr>
                  <w:sz w:val="24"/>
                  <w:szCs w:val="24"/>
                </w:rPr>
                <m:t>) </m:t>
              </m:r>
              <m:r>
                <m:rPr>
                  <m:nor/>
                </m:rPr>
                <w:rPr>
                  <w:sz w:val="24"/>
                  <w:szCs w:val="24"/>
                </w:rPr>
                <m:t xml:space="preserve">if </m:t>
              </m:r>
              <m:sSub>
                <m:sSubPr>
                  <m:ctrlPr>
                    <w:rPr>
                      <w:sz w:val="24"/>
                      <w:szCs w:val="24"/>
                    </w:rPr>
                  </m:ctrlPr>
                </m:sSubPr>
                <m:e>
                  <m:r>
                    <w:rPr>
                      <w:sz w:val="24"/>
                      <w:szCs w:val="24"/>
                    </w:rPr>
                    <m:t>Z</m:t>
                  </m:r>
                </m:e>
                <m:sub>
                  <m:r>
                    <w:rPr>
                      <w:sz w:val="24"/>
                      <w:szCs w:val="24"/>
                    </w:rPr>
                    <m:t>kr</m:t>
                  </m:r>
                </m:sub>
              </m:sSub>
              <m:r>
                <w:rPr>
                  <w:sz w:val="24"/>
                  <w:szCs w:val="24"/>
                </w:rPr>
                <m:t>=1 #(8)</m:t>
              </m:r>
            </m:e>
            <m:e>
              <m:sSub>
                <m:sSubPr>
                  <m:ctrlPr>
                    <w:rPr>
                      <w:sz w:val="24"/>
                      <w:szCs w:val="24"/>
                    </w:rPr>
                  </m:ctrlPr>
                </m:sSubPr>
                <m:e>
                  <m:r>
                    <w:rPr>
                      <w:sz w:val="24"/>
                      <w:szCs w:val="24"/>
                    </w:rPr>
                    <m:t>μ</m:t>
                  </m:r>
                </m:e>
                <m:sub>
                  <m:r>
                    <w:rPr>
                      <w:sz w:val="24"/>
                      <w:szCs w:val="24"/>
                    </w:rPr>
                    <m:t>k</m:t>
                  </m:r>
                </m:sub>
              </m:sSub>
              <m:r>
                <w:rPr>
                  <w:sz w:val="24"/>
                  <w:szCs w:val="24"/>
                </w:rPr>
                <m:t>&amp;=</m:t>
              </m:r>
              <m:sSub>
                <m:sSubPr>
                  <m:ctrlPr>
                    <w:rPr>
                      <w:sz w:val="24"/>
                      <w:szCs w:val="24"/>
                    </w:rPr>
                  </m:ctrlPr>
                </m:sSubPr>
                <m:e>
                  <m:r>
                    <w:rPr>
                      <w:sz w:val="24"/>
                      <w:szCs w:val="24"/>
                    </w:rPr>
                    <m:t>β</m:t>
                  </m:r>
                </m:e>
                <m:sub>
                  <m:r>
                    <w:rPr>
                      <w:sz w:val="24"/>
                      <w:szCs w:val="24"/>
                    </w:rPr>
                    <m:t>0</m:t>
                  </m:r>
                </m:sub>
              </m:sSub>
              <m:r>
                <w:rPr>
                  <w:sz w:val="24"/>
                  <w:szCs w:val="24"/>
                </w:rPr>
                <m:t>+</m:t>
              </m:r>
              <m:sSub>
                <m:sSubPr>
                  <m:ctrlPr>
                    <w:rPr>
                      <w:sz w:val="24"/>
                      <w:szCs w:val="24"/>
                    </w:rPr>
                  </m:ctrlPr>
                </m:sSubPr>
                <m:e>
                  <m:r>
                    <w:rPr>
                      <w:sz w:val="24"/>
                      <w:szCs w:val="24"/>
                    </w:rPr>
                    <m:t>β</m:t>
                  </m:r>
                </m:e>
                <m:sub>
                  <m:r>
                    <w:rPr>
                      <w:sz w:val="24"/>
                      <w:szCs w:val="24"/>
                    </w:rPr>
                    <m:t>1p</m:t>
                  </m:r>
                </m:sub>
              </m:sSub>
              <m:r>
                <w:rPr>
                  <w:sz w:val="24"/>
                  <w:szCs w:val="24"/>
                </w:rPr>
                <m:t>⋅ln(</m:t>
              </m:r>
              <m:sSub>
                <m:sSubPr>
                  <m:ctrlPr>
                    <w:rPr>
                      <w:sz w:val="24"/>
                      <w:szCs w:val="24"/>
                    </w:rPr>
                  </m:ctrlPr>
                </m:sSubPr>
                <m:e>
                  <m:r>
                    <w:rPr>
                      <w:sz w:val="24"/>
                      <w:szCs w:val="24"/>
                    </w:rPr>
                    <m:t>K</m:t>
                  </m:r>
                </m:e>
                <m:sub>
                  <m:r>
                    <w:rPr>
                      <w:sz w:val="24"/>
                      <w:szCs w:val="24"/>
                    </w:rPr>
                    <m:t>k</m:t>
                  </m:r>
                </m:sub>
              </m:sSub>
              <m:r>
                <w:rPr>
                  <w:sz w:val="24"/>
                  <w:szCs w:val="24"/>
                </w:rPr>
                <m:t>) #(9)</m:t>
              </m:r>
            </m:e>
            <m:e>
              <m:sSub>
                <m:sSubPr>
                  <m:ctrlPr>
                    <w:rPr>
                      <w:sz w:val="24"/>
                      <w:szCs w:val="24"/>
                    </w:rPr>
                  </m:ctrlPr>
                </m:sSubPr>
                <m:e>
                  <m:r>
                    <w:rPr>
                      <w:sz w:val="24"/>
                      <w:szCs w:val="24"/>
                    </w:rPr>
                    <m:t>σ</m:t>
                  </m:r>
                </m:e>
                <m:sub>
                  <m:r>
                    <w:rPr>
                      <w:sz w:val="24"/>
                      <w:szCs w:val="24"/>
                    </w:rPr>
                    <m:t>k</m:t>
                  </m:r>
                </m:sub>
              </m:sSub>
              <m:r>
                <w:rPr>
                  <w:sz w:val="24"/>
                  <w:szCs w:val="24"/>
                </w:rPr>
                <m:t>&amp;=exp(</m:t>
              </m:r>
              <m:sSub>
                <m:sSubPr>
                  <m:ctrlPr>
                    <w:rPr>
                      <w:sz w:val="24"/>
                      <w:szCs w:val="24"/>
                    </w:rPr>
                  </m:ctrlPr>
                </m:sSubPr>
                <m:e>
                  <m:r>
                    <w:rPr>
                      <w:sz w:val="24"/>
                      <w:szCs w:val="24"/>
                    </w:rPr>
                    <m:t>γ</m:t>
                  </m:r>
                </m:e>
                <m:sub>
                  <m:r>
                    <w:rPr>
                      <w:sz w:val="24"/>
                      <w:szCs w:val="24"/>
                    </w:rPr>
                    <m:t>0</m:t>
                  </m:r>
                </m:sub>
              </m:sSub>
              <m:r>
                <w:rPr>
                  <w:sz w:val="24"/>
                  <w:szCs w:val="24"/>
                </w:rPr>
                <m:t>+</m:t>
              </m:r>
              <m:sSub>
                <m:sSubPr>
                  <m:ctrlPr>
                    <w:rPr>
                      <w:sz w:val="24"/>
                      <w:szCs w:val="24"/>
                    </w:rPr>
                  </m:ctrlPr>
                </m:sSubPr>
                <m:e>
                  <m:r>
                    <w:rPr>
                      <w:sz w:val="24"/>
                      <w:szCs w:val="24"/>
                    </w:rPr>
                    <m:t>γ</m:t>
                  </m:r>
                </m:e>
                <m:sub>
                  <m:r>
                    <w:rPr>
                      <w:sz w:val="24"/>
                      <w:szCs w:val="24"/>
                    </w:rPr>
                    <m:t>1</m:t>
                  </m:r>
                </m:sub>
              </m:sSub>
              <m:r>
                <w:rPr>
                  <w:sz w:val="24"/>
                  <w:szCs w:val="24"/>
                </w:rPr>
                <m:t>⋅ln(</m:t>
              </m:r>
              <m:sSub>
                <m:sSubPr>
                  <m:ctrlPr>
                    <w:rPr>
                      <w:sz w:val="24"/>
                      <w:szCs w:val="24"/>
                    </w:rPr>
                  </m:ctrlPr>
                </m:sSubPr>
                <m:e>
                  <m:r>
                    <w:rPr>
                      <w:sz w:val="24"/>
                      <w:szCs w:val="24"/>
                    </w:rPr>
                    <m:t>K</m:t>
                  </m:r>
                </m:e>
                <m:sub>
                  <m:r>
                    <w:rPr>
                      <w:sz w:val="24"/>
                      <w:szCs w:val="24"/>
                    </w:rPr>
                    <m:t>k</m:t>
                  </m:r>
                </m:sub>
              </m:sSub>
              <m:r>
                <w:rPr>
                  <w:sz w:val="24"/>
                  <w:szCs w:val="24"/>
                </w:rPr>
                <m:t>)) #(10)</m:t>
              </m:r>
            </m:e>
          </m:eqArr>
        </m:oMath>
      </m:oMathPara>
    </w:p>
    <w:p w14:paraId="552388CB" w14:textId="77777777" w:rsidR="00CC056E" w:rsidRDefault="00000000">
      <w:pPr>
        <w:pBdr>
          <w:top w:val="nil"/>
          <w:left w:val="nil"/>
          <w:bottom w:val="nil"/>
          <w:right w:val="nil"/>
          <w:between w:val="nil"/>
        </w:pBdr>
        <w:spacing w:before="120" w:after="240"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where we denoted </w:t>
      </w:r>
      <m:oMath>
        <m:r>
          <w:rPr>
            <w:rFonts w:ascii="Cambria Math" w:eastAsia="Cambria Math" w:hAnsi="Cambria Math" w:cs="Cambria Math"/>
            <w:color w:val="000000"/>
          </w:rPr>
          <m:t>Z</m:t>
        </m:r>
      </m:oMath>
      <w:r>
        <w:rPr>
          <w:rFonts w:ascii="Times New Roman" w:eastAsia="Times New Roman" w:hAnsi="Times New Roman" w:cs="Times New Roman"/>
          <w:color w:val="000000"/>
        </w:rPr>
        <w:t xml:space="preserve"> as the binary outcome of target amplification for sample (</w:t>
      </w:r>
      <m:oMath>
        <m:r>
          <w:rPr>
            <w:rFonts w:ascii="Cambria Math" w:eastAsia="Cambria Math" w:hAnsi="Cambria Math" w:cs="Cambria Math"/>
            <w:color w:val="000000"/>
          </w:rPr>
          <m:t>k</m:t>
        </m:r>
      </m:oMath>
      <w:r>
        <w:rPr>
          <w:rFonts w:ascii="Times New Roman" w:eastAsia="Times New Roman" w:hAnsi="Times New Roman" w:cs="Times New Roman"/>
          <w:color w:val="000000"/>
        </w:rPr>
        <w:t>) and technical replicate (</w:t>
      </w:r>
      <m:oMath>
        <m:r>
          <w:rPr>
            <w:rFonts w:ascii="Cambria Math" w:eastAsia="Cambria Math" w:hAnsi="Cambria Math" w:cs="Cambria Math"/>
            <w:color w:val="000000"/>
          </w:rPr>
          <m:t>r</m:t>
        </m:r>
      </m:oMath>
      <w:r>
        <w:rPr>
          <w:rFonts w:ascii="Times New Roman" w:eastAsia="Times New Roman" w:hAnsi="Times New Roman" w:cs="Times New Roman"/>
          <w:color w:val="000000"/>
        </w:rPr>
        <w:t xml:space="preserve">) being present (1) or absent (0) following a Bernoulli distribution given the probability of detection </w:t>
      </w:r>
      <m:oMath>
        <m:r>
          <w:rPr>
            <w:rFonts w:ascii="Cambria Math" w:hAnsi="Cambria Math"/>
          </w:rPr>
          <m:t>ψ</m:t>
        </m:r>
      </m:oMath>
      <w:r>
        <w:rPr>
          <w:rFonts w:ascii="Times New Roman" w:eastAsia="Times New Roman" w:hAnsi="Times New Roman" w:cs="Times New Roman"/>
          <w:color w:val="000000"/>
        </w:rPr>
        <w:t xml:space="preserve"> for each sample (</w:t>
      </w:r>
      <m:oMath>
        <m:r>
          <w:rPr>
            <w:rFonts w:ascii="Cambria Math" w:eastAsia="Cambria Math" w:hAnsi="Cambria Math" w:cs="Cambria Math"/>
            <w:color w:val="000000"/>
          </w:rPr>
          <m:t>k</m:t>
        </m:r>
      </m:oMath>
      <w:r>
        <w:rPr>
          <w:rFonts w:ascii="Times New Roman" w:eastAsia="Times New Roman" w:hAnsi="Times New Roman" w:cs="Times New Roman"/>
          <w:color w:val="000000"/>
        </w:rPr>
        <w:t xml:space="preserve">). We denoted the parameter </w:t>
      </w:r>
      <m:oMath>
        <m:r>
          <w:rPr>
            <w:rFonts w:ascii="Cambria Math" w:hAnsi="Cambria Math"/>
          </w:rPr>
          <m:t>ϕ</m:t>
        </m:r>
      </m:oMath>
      <w:r>
        <w:rPr>
          <w:rFonts w:ascii="Times New Roman" w:eastAsia="Times New Roman" w:hAnsi="Times New Roman" w:cs="Times New Roman"/>
          <w:color w:val="000000"/>
        </w:rPr>
        <w:t xml:space="preserve"> as the intercept of the function between probability of detection </w:t>
      </w:r>
      <m:oMath>
        <m:r>
          <w:rPr>
            <w:rFonts w:ascii="Cambria Math" w:hAnsi="Cambria Math"/>
          </w:rPr>
          <m:t>ψ</m:t>
        </m:r>
      </m:oMath>
      <w:r>
        <w:rPr>
          <w:rFonts w:ascii="Times New Roman" w:eastAsia="Times New Roman" w:hAnsi="Times New Roman" w:cs="Times New Roman"/>
          <w:color w:val="000000"/>
        </w:rPr>
        <w:t xml:space="preserve"> and the known DNA concentration (</w:t>
      </w:r>
      <m:oMath>
        <m:r>
          <w:rPr>
            <w:rFonts w:ascii="Cambria Math" w:eastAsia="Cambria Math" w:hAnsi="Cambria Math" w:cs="Cambria Math"/>
            <w:color w:val="000000"/>
          </w:rPr>
          <m:t>K</m:t>
        </m:r>
      </m:oMath>
      <w:r>
        <w:rPr>
          <w:rFonts w:ascii="Times New Roman" w:eastAsia="Times New Roman" w:hAnsi="Times New Roman" w:cs="Times New Roman"/>
          <w:color w:val="000000"/>
        </w:rPr>
        <w:t>; copies/</w:t>
      </w:r>
      <m:oMath>
        <m:r>
          <w:rPr>
            <w:rFonts w:ascii="Cambria Math" w:hAnsi="Cambria Math"/>
          </w:rPr>
          <m:t>μ</m:t>
        </m:r>
      </m:oMath>
      <w:r>
        <w:rPr>
          <w:rFonts w:ascii="Times New Roman" w:eastAsia="Times New Roman" w:hAnsi="Times New Roman" w:cs="Times New Roman"/>
          <w:color w:val="000000"/>
        </w:rPr>
        <w:t xml:space="preserve">L reaction) as the predictor variable. Additionally, for equations 8-10, </w:t>
      </w:r>
      <m:oMath>
        <m:r>
          <w:rPr>
            <w:rFonts w:ascii="Cambria Math" w:eastAsia="Cambria Math" w:hAnsi="Cambria Math" w:cs="Cambria Math"/>
            <w:color w:val="000000"/>
          </w:rPr>
          <m:t>Y</m:t>
        </m:r>
      </m:oMath>
      <w:r>
        <w:rPr>
          <w:rFonts w:ascii="Times New Roman" w:eastAsia="Times New Roman" w:hAnsi="Times New Roman" w:cs="Times New Roman"/>
          <w:color w:val="000000"/>
        </w:rPr>
        <w:t xml:space="preserve"> was the observed cycle threshold (Ct) for sample (</w:t>
      </w:r>
      <m:oMath>
        <m:r>
          <w:rPr>
            <w:rFonts w:ascii="Cambria Math" w:eastAsia="Cambria Math" w:hAnsi="Cambria Math" w:cs="Cambria Math"/>
            <w:color w:val="000000"/>
          </w:rPr>
          <m:t>k</m:t>
        </m:r>
      </m:oMath>
      <w:r>
        <w:rPr>
          <w:rFonts w:ascii="Times New Roman" w:eastAsia="Times New Roman" w:hAnsi="Times New Roman" w:cs="Times New Roman"/>
          <w:color w:val="000000"/>
        </w:rPr>
        <w:t>) and technical replicate (</w:t>
      </w:r>
      <m:oMath>
        <m:r>
          <w:rPr>
            <w:rFonts w:ascii="Cambria Math" w:eastAsia="Cambria Math" w:hAnsi="Cambria Math" w:cs="Cambria Math"/>
            <w:color w:val="000000"/>
          </w:rPr>
          <m:t>r</m:t>
        </m:r>
      </m:oMath>
      <w:r>
        <w:rPr>
          <w:rFonts w:ascii="Times New Roman" w:eastAsia="Times New Roman" w:hAnsi="Times New Roman" w:cs="Times New Roman"/>
          <w:color w:val="000000"/>
        </w:rPr>
        <w:t xml:space="preserve">) which followed a normal distribution with mean </w:t>
      </w:r>
      <m:oMath>
        <m:r>
          <w:rPr>
            <w:rFonts w:ascii="Cambria Math" w:hAnsi="Cambria Math"/>
          </w:rPr>
          <m:t>μ</m:t>
        </m:r>
      </m:oMath>
      <w:r>
        <w:rPr>
          <w:rFonts w:ascii="Times New Roman" w:eastAsia="Times New Roman" w:hAnsi="Times New Roman" w:cs="Times New Roman"/>
          <w:color w:val="000000"/>
        </w:rPr>
        <w:t xml:space="preserve"> (mean Ct) and standard deviation </w:t>
      </w:r>
      <m:oMath>
        <m:r>
          <w:rPr>
            <w:rFonts w:ascii="Cambria Math" w:hAnsi="Cambria Math"/>
          </w:rPr>
          <m:t>σ</m:t>
        </m:r>
      </m:oMath>
      <w:r>
        <w:rPr>
          <w:rFonts w:ascii="Times New Roman" w:eastAsia="Times New Roman" w:hAnsi="Times New Roman" w:cs="Times New Roman"/>
          <w:color w:val="000000"/>
        </w:rPr>
        <w:t xml:space="preserve"> for each sample (</w:t>
      </w:r>
      <m:oMath>
        <m:r>
          <w:rPr>
            <w:rFonts w:ascii="Cambria Math" w:eastAsia="Cambria Math" w:hAnsi="Cambria Math" w:cs="Cambria Math"/>
            <w:color w:val="000000"/>
          </w:rPr>
          <m:t>k</m:t>
        </m:r>
      </m:oMath>
      <w:r>
        <w:rPr>
          <w:rFonts w:ascii="Times New Roman" w:eastAsia="Times New Roman" w:hAnsi="Times New Roman" w:cs="Times New Roman"/>
          <w:color w:val="000000"/>
        </w:rPr>
        <w:t xml:space="preserve">). We modeled </w:t>
      </w:r>
      <m:oMath>
        <m:r>
          <w:rPr>
            <w:rFonts w:ascii="Cambria Math" w:hAnsi="Cambria Math"/>
          </w:rPr>
          <m:t>μ</m:t>
        </m:r>
      </m:oMath>
      <w:r>
        <w:rPr>
          <w:rFonts w:ascii="Times New Roman" w:eastAsia="Times New Roman" w:hAnsi="Times New Roman" w:cs="Times New Roman"/>
          <w:color w:val="000000"/>
        </w:rPr>
        <w:t xml:space="preserve"> as a linear function of known eDNA concentration (</w:t>
      </w:r>
      <m:oMath>
        <m:r>
          <w:rPr>
            <w:rFonts w:ascii="Cambria Math" w:eastAsia="Cambria Math" w:hAnsi="Cambria Math" w:cs="Cambria Math"/>
            <w:color w:val="000000"/>
          </w:rPr>
          <m:t>K</m:t>
        </m:r>
      </m:oMath>
      <w:r>
        <w:rPr>
          <w:rFonts w:ascii="Times New Roman" w:eastAsia="Times New Roman" w:hAnsi="Times New Roman" w:cs="Times New Roman"/>
          <w:color w:val="000000"/>
        </w:rPr>
        <w:t xml:space="preserve">) with intercept </w:t>
      </w:r>
      <m:oMath>
        <m:r>
          <w:rPr>
            <w:rFonts w:ascii="Cambria Math" w:eastAsia="Cambria Math" w:hAnsi="Cambria Math" w:cs="Cambria Math"/>
            <w:color w:val="000000"/>
          </w:rPr>
          <m:t>β0</m:t>
        </m:r>
      </m:oMath>
      <w:r>
        <w:rPr>
          <w:rFonts w:ascii="Times New Roman" w:eastAsia="Times New Roman" w:hAnsi="Times New Roman" w:cs="Times New Roman"/>
          <w:color w:val="000000"/>
        </w:rPr>
        <w:t xml:space="preserve"> and plate specific (</w:t>
      </w:r>
      <m:oMath>
        <m:r>
          <w:rPr>
            <w:rFonts w:ascii="Cambria Math" w:eastAsia="Cambria Math" w:hAnsi="Cambria Math" w:cs="Cambria Math"/>
            <w:color w:val="000000"/>
          </w:rPr>
          <m:t>p</m:t>
        </m:r>
      </m:oMath>
      <w:r>
        <w:rPr>
          <w:rFonts w:ascii="Times New Roman" w:eastAsia="Times New Roman" w:hAnsi="Times New Roman" w:cs="Times New Roman"/>
          <w:color w:val="000000"/>
        </w:rPr>
        <w:t xml:space="preserve">) slope </w:t>
      </w:r>
      <m:oMath>
        <m:r>
          <w:rPr>
            <w:rFonts w:ascii="Cambria Math" w:eastAsia="Cambria Math" w:hAnsi="Cambria Math" w:cs="Cambria Math"/>
            <w:color w:val="000000"/>
          </w:rPr>
          <m:t>β1</m:t>
        </m:r>
      </m:oMath>
      <w:r>
        <w:rPr>
          <w:rFonts w:ascii="Times New Roman" w:eastAsia="Times New Roman" w:hAnsi="Times New Roman" w:cs="Times New Roman"/>
          <w:color w:val="000000"/>
        </w:rPr>
        <w:t xml:space="preserve"> and the standard deviation </w:t>
      </w:r>
      <m:oMath>
        <m:r>
          <w:rPr>
            <w:rFonts w:ascii="Cambria Math" w:hAnsi="Cambria Math"/>
          </w:rPr>
          <m:t>σ</m:t>
        </m:r>
      </m:oMath>
      <w:r>
        <w:rPr>
          <w:rFonts w:ascii="Times New Roman" w:eastAsia="Times New Roman" w:hAnsi="Times New Roman" w:cs="Times New Roman"/>
          <w:color w:val="000000"/>
        </w:rPr>
        <w:t xml:space="preserve"> of the observed Y as an exponential function of known eDNA concentration with intercept </w:t>
      </w:r>
      <m:oMath>
        <m:r>
          <w:rPr>
            <w:rFonts w:ascii="Cambria Math" w:eastAsia="Cambria Math" w:hAnsi="Cambria Math" w:cs="Cambria Math"/>
            <w:color w:val="000000"/>
          </w:rPr>
          <m:t>γ0</m:t>
        </m:r>
      </m:oMath>
      <w:r>
        <w:rPr>
          <w:rFonts w:ascii="Times New Roman" w:eastAsia="Times New Roman" w:hAnsi="Times New Roman" w:cs="Times New Roman"/>
          <w:color w:val="000000"/>
        </w:rPr>
        <w:t xml:space="preserve"> and slope </w:t>
      </w:r>
      <m:oMath>
        <m:r>
          <w:rPr>
            <w:rFonts w:ascii="Cambria Math" w:eastAsia="Cambria Math" w:hAnsi="Cambria Math" w:cs="Cambria Math"/>
            <w:color w:val="000000"/>
          </w:rPr>
          <m:t>γ1</m:t>
        </m:r>
      </m:oMath>
      <w:r>
        <w:rPr>
          <w:rFonts w:ascii="Times New Roman" w:eastAsia="Times New Roman" w:hAnsi="Times New Roman" w:cs="Times New Roman"/>
          <w:color w:val="000000"/>
        </w:rPr>
        <w:t>.</w:t>
      </w:r>
    </w:p>
    <w:p w14:paraId="4F43B707" w14:textId="1EA3D3C3" w:rsidR="00CC056E" w:rsidRDefault="00000000">
      <w:pPr>
        <w:pBdr>
          <w:top w:val="nil"/>
          <w:left w:val="nil"/>
          <w:bottom w:val="nil"/>
          <w:right w:val="nil"/>
          <w:between w:val="nil"/>
        </w:pBdr>
        <w:spacing w:before="120" w:after="240"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 xml:space="preserve">Subsequently, we built the same model compartment for estimating eDNA concentration in water and air by substituting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U</m:t>
            </m:r>
          </m:e>
          <m:sub>
            <m:r>
              <w:rPr>
                <w:rFonts w:ascii="Cambria Math" w:eastAsia="Cambria Math" w:hAnsi="Cambria Math" w:cs="Cambria Math"/>
                <w:color w:val="000000"/>
              </w:rPr>
              <m:t>t</m:t>
            </m:r>
          </m:sub>
        </m:sSub>
      </m:oMath>
      <w:r>
        <w:rPr>
          <w:rFonts w:ascii="Times New Roman" w:eastAsia="Times New Roman" w:hAnsi="Times New Roman" w:cs="Times New Roman"/>
          <w:color w:val="000000"/>
        </w:rPr>
        <w:t xml:space="preserve"> and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Q</m:t>
            </m:r>
          </m:e>
          <m:sub>
            <m:r>
              <w:rPr>
                <w:rFonts w:ascii="Cambria Math" w:eastAsia="Cambria Math" w:hAnsi="Cambria Math" w:cs="Cambria Math"/>
                <w:color w:val="000000"/>
              </w:rPr>
              <m:t>tj</m:t>
            </m:r>
          </m:sub>
        </m:sSub>
      </m:oMath>
      <w:r>
        <w:rPr>
          <w:rFonts w:ascii="Times New Roman" w:eastAsia="Times New Roman" w:hAnsi="Times New Roman" w:cs="Times New Roman"/>
          <w:color w:val="000000"/>
        </w:rPr>
        <w:t xml:space="preserve"> (and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Q</m:t>
            </m:r>
          </m:e>
          <m:sub>
            <m:r>
              <w:rPr>
                <w:rFonts w:ascii="Cambria Math" w:eastAsia="Cambria Math" w:hAnsi="Cambria Math" w:cs="Cambria Math"/>
                <w:color w:val="000000"/>
              </w:rPr>
              <m:t>tjb</m:t>
            </m:r>
          </m:sub>
        </m:sSub>
      </m:oMath>
      <w:r>
        <w:rPr>
          <w:rFonts w:ascii="Times New Roman" w:eastAsia="Times New Roman" w:hAnsi="Times New Roman" w:cs="Times New Roman"/>
          <w:color w:val="000000"/>
        </w:rPr>
        <w:t xml:space="preserve"> for </w:t>
      </w:r>
      <m:oMath>
        <m:r>
          <w:rPr>
            <w:rFonts w:ascii="Cambria Math" w:eastAsia="Cambria Math" w:hAnsi="Cambria Math" w:cs="Cambria Math"/>
            <w:color w:val="000000"/>
          </w:rPr>
          <m:t>j∈{1,2}</m:t>
        </m:r>
      </m:oMath>
      <w:r>
        <w:rPr>
          <w:rFonts w:ascii="Times New Roman" w:eastAsia="Times New Roman" w:hAnsi="Times New Roman" w:cs="Times New Roman"/>
          <w:color w:val="000000"/>
        </w:rPr>
        <w:t xml:space="preserve">) respectively, with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K</m:t>
            </m:r>
          </m:e>
          <m:sub>
            <m:r>
              <w:rPr>
                <w:rFonts w:ascii="Cambria Math" w:eastAsia="Cambria Math" w:hAnsi="Cambria Math" w:cs="Cambria Math"/>
                <w:color w:val="000000"/>
              </w:rPr>
              <m:t>k</m:t>
            </m:r>
          </m:sub>
        </m:sSub>
      </m:oMath>
      <w:r>
        <w:rPr>
          <w:rFonts w:ascii="Times New Roman" w:eastAsia="Times New Roman" w:hAnsi="Times New Roman" w:cs="Times New Roman"/>
          <w:color w:val="000000"/>
        </w:rPr>
        <w:t xml:space="preserve"> through equation 6-10 (see </w:t>
      </w:r>
      <w:hyperlink r:id="rId12">
        <w:r w:rsidR="00CC056E">
          <w:rPr>
            <w:rFonts w:ascii="Times New Roman" w:eastAsia="Times New Roman" w:hAnsi="Times New Roman" w:cs="Times New Roman"/>
            <w:color w:val="156082"/>
          </w:rPr>
          <w:t>SI Appendix, Fig. S1</w:t>
        </w:r>
      </w:hyperlink>
      <w:r>
        <w:rPr>
          <w:rFonts w:ascii="Times New Roman" w:eastAsia="Times New Roman" w:hAnsi="Times New Roman" w:cs="Times New Roman"/>
          <w:color w:val="000000"/>
        </w:rPr>
        <w:t xml:space="preserve">), where </w:t>
      </w:r>
      <m:oMath>
        <m:r>
          <w:rPr>
            <w:rFonts w:ascii="Cambria Math" w:eastAsia="Cambria Math" w:hAnsi="Cambria Math" w:cs="Cambria Math"/>
            <w:color w:val="000000"/>
          </w:rPr>
          <m:t>U</m:t>
        </m:r>
      </m:oMath>
      <w:r>
        <w:rPr>
          <w:rFonts w:ascii="Times New Roman" w:eastAsia="Times New Roman" w:hAnsi="Times New Roman" w:cs="Times New Roman"/>
          <w:color w:val="000000"/>
        </w:rPr>
        <w:t xml:space="preserve"> and </w:t>
      </w:r>
      <m:oMath>
        <m:r>
          <w:rPr>
            <w:rFonts w:ascii="Cambria Math" w:eastAsia="Cambria Math" w:hAnsi="Cambria Math" w:cs="Cambria Math"/>
            <w:color w:val="000000"/>
          </w:rPr>
          <m:t>Q</m:t>
        </m:r>
      </m:oMath>
      <w:r>
        <w:rPr>
          <w:rFonts w:ascii="Times New Roman" w:eastAsia="Times New Roman" w:hAnsi="Times New Roman" w:cs="Times New Roman"/>
          <w:color w:val="000000"/>
        </w:rPr>
        <w:t xml:space="preserve"> </w:t>
      </w:r>
      <w:ins w:id="118" w:author="Gledis Guri" w:date="2025-10-10T18:15:00Z">
        <w:r>
          <w:rPr>
            <w:rFonts w:ascii="Times New Roman" w:eastAsia="Times New Roman" w:hAnsi="Times New Roman" w:cs="Times New Roman"/>
            <w:rPrChange w:id="119" w:author="Gledis Guri" w:date="2025-10-10T18:15:00Z">
              <w:rPr>
                <w:rFonts w:ascii="Times New Roman" w:eastAsia="Times New Roman" w:hAnsi="Times New Roman" w:cs="Times New Roman"/>
                <w:color w:val="000000"/>
              </w:rPr>
            </w:rPrChange>
          </w:rPr>
          <w:t>are</w:t>
        </w:r>
      </w:ins>
      <w:del w:id="120" w:author="Gledis Guri" w:date="2025-10-10T18:15:00Z">
        <w:r>
          <w:rPr>
            <w:rFonts w:ascii="Times New Roman" w:eastAsia="Times New Roman" w:hAnsi="Times New Roman" w:cs="Times New Roman"/>
            <w:rPrChange w:id="121" w:author="Gledis Guri" w:date="2025-10-10T18:15:00Z">
              <w:rPr>
                <w:rFonts w:ascii="Times New Roman" w:eastAsia="Times New Roman" w:hAnsi="Times New Roman" w:cs="Times New Roman"/>
                <w:color w:val="000000"/>
              </w:rPr>
            </w:rPrChange>
          </w:rPr>
          <w:delText>were</w:delText>
        </w:r>
      </w:del>
      <w:r>
        <w:rPr>
          <w:rFonts w:ascii="Times New Roman" w:eastAsia="Times New Roman" w:hAnsi="Times New Roman" w:cs="Times New Roman"/>
          <w:color w:val="000000"/>
        </w:rPr>
        <w:t xml:space="preserve"> concentration normalized per reaction volume (</w:t>
      </w:r>
      <m:oMath>
        <m:r>
          <w:rPr>
            <w:rFonts w:ascii="Cambria Math" w:eastAsia="Cambria Math" w:hAnsi="Cambria Math" w:cs="Cambria Math"/>
            <w:color w:val="000000"/>
          </w:rPr>
          <m:t>V</m:t>
        </m:r>
      </m:oMath>
      <w:r>
        <w:rPr>
          <w:rFonts w:ascii="Times New Roman" w:eastAsia="Times New Roman" w:hAnsi="Times New Roman" w:cs="Times New Roman"/>
          <w:color w:val="000000"/>
        </w:rPr>
        <w:t xml:space="preserve"> = 10 </w:t>
      </w:r>
      <m:oMath>
        <m:r>
          <w:rPr>
            <w:rFonts w:ascii="Cambria Math" w:hAnsi="Cambria Math"/>
          </w:rPr>
          <m:t>μ</m:t>
        </m:r>
      </m:oMath>
      <w:r>
        <w:rPr>
          <w:rFonts w:ascii="Times New Roman" w:eastAsia="Times New Roman" w:hAnsi="Times New Roman" w:cs="Times New Roman"/>
          <w:color w:val="000000"/>
        </w:rPr>
        <w:t>L for all reactions including</w:t>
      </w:r>
      <w:r>
        <w:rPr>
          <w:rFonts w:ascii="Times New Roman" w:eastAsia="Times New Roman" w:hAnsi="Times New Roman" w:cs="Times New Roman"/>
        </w:rPr>
        <w:t xml:space="preserve"> water and air samples</w:t>
      </w:r>
      <w:r>
        <w:rPr>
          <w:rFonts w:ascii="Times New Roman" w:eastAsia="Times New Roman" w:hAnsi="Times New Roman" w:cs="Times New Roman"/>
          <w:color w:val="000000"/>
        </w:rPr>
        <w:t>)</w:t>
      </w:r>
      <w:r>
        <w:rPr>
          <w:rFonts w:ascii="Times New Roman" w:eastAsia="Times New Roman" w:hAnsi="Times New Roman" w:cs="Times New Roman"/>
        </w:rPr>
        <w:t xml:space="preserve">, water volume filtered in the field (F = 1 L for all water samples), </w:t>
      </w:r>
      <w:r>
        <w:rPr>
          <w:rFonts w:ascii="Times New Roman" w:eastAsia="Times New Roman" w:hAnsi="Times New Roman" w:cs="Times New Roman"/>
          <w:color w:val="000000"/>
        </w:rPr>
        <w:t>surface area (</w:t>
      </w:r>
      <m:oMath>
        <m:r>
          <w:rPr>
            <w:rFonts w:ascii="Cambria Math" w:eastAsia="Cambria Math" w:hAnsi="Cambria Math" w:cs="Cambria Math"/>
            <w:color w:val="000000"/>
          </w:rPr>
          <m:t>S</m:t>
        </m:r>
      </m:oMath>
      <w:r>
        <w:rPr>
          <w:rFonts w:ascii="Times New Roman" w:eastAsia="Times New Roman" w:hAnsi="Times New Roman" w:cs="Times New Roman"/>
          <w:color w:val="000000"/>
        </w:rPr>
        <w:t xml:space="preserve"> = 16 cm</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m:t>
            </m:r>
          </m:e>
          <m:sup>
            <m:r>
              <w:rPr>
                <w:rFonts w:ascii="Cambria Math" w:eastAsia="Cambria Math" w:hAnsi="Cambria Math" w:cs="Cambria Math"/>
                <w:color w:val="000000"/>
              </w:rPr>
              <m:t>2</m:t>
            </m:r>
          </m:sup>
        </m:sSup>
      </m:oMath>
      <w:r>
        <w:rPr>
          <w:rFonts w:ascii="Times New Roman" w:eastAsia="Times New Roman" w:hAnsi="Times New Roman" w:cs="Times New Roman"/>
          <w:color w:val="000000"/>
        </w:rPr>
        <w:t xml:space="preserve"> for gelatin, PTFE, and MCE, and 750 cm</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m:t>
            </m:r>
          </m:e>
          <m:sup>
            <m:r>
              <w:rPr>
                <w:rFonts w:ascii="Cambria Math" w:eastAsia="Cambria Math" w:hAnsi="Cambria Math" w:cs="Cambria Math"/>
                <w:color w:val="000000"/>
              </w:rPr>
              <m:t>2</m:t>
            </m:r>
          </m:sup>
        </m:sSup>
      </m:oMath>
      <w:r>
        <w:rPr>
          <w:rFonts w:ascii="Times New Roman" w:eastAsia="Times New Roman" w:hAnsi="Times New Roman" w:cs="Times New Roman"/>
          <w:color w:val="000000"/>
        </w:rPr>
        <w:t xml:space="preserve"> for the open containers of deionized water; for air samples only)</w:t>
      </w:r>
      <w:r w:rsidR="008A77D8">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and</w:t>
      </w:r>
      <w:r>
        <w:rPr>
          <w:rFonts w:ascii="Times New Roman" w:eastAsia="Times New Roman" w:hAnsi="Times New Roman" w:cs="Times New Roman"/>
        </w:rPr>
        <w:t xml:space="preserve"> for passive deployment time (P = 1 day across all samples at all time </w:t>
      </w:r>
      <w:r>
        <w:rPr>
          <w:rFonts w:ascii="Times New Roman" w:eastAsia="Times New Roman" w:hAnsi="Times New Roman" w:cs="Times New Roman"/>
          <w:i/>
        </w:rPr>
        <w:t>t</w:t>
      </w:r>
      <w:r>
        <w:rPr>
          <w:rFonts w:ascii="Times New Roman" w:eastAsia="Times New Roman" w:hAnsi="Times New Roman" w:cs="Times New Roman"/>
        </w:rPr>
        <w:t>; for air samples only)</w:t>
      </w:r>
      <w:r>
        <w:rPr>
          <w:rFonts w:ascii="Times New Roman" w:eastAsia="Times New Roman" w:hAnsi="Times New Roman" w:cs="Times New Roman"/>
          <w:color w:val="000000"/>
        </w:rPr>
        <w:t xml:space="preserve"> of </w:t>
      </w:r>
      <m:oMath>
        <m:r>
          <w:rPr>
            <w:rFonts w:ascii="Cambria Math" w:eastAsia="Cambria Math" w:hAnsi="Cambria Math" w:cs="Cambria Math"/>
            <w:color w:val="000000"/>
          </w:rPr>
          <m:t>W</m:t>
        </m:r>
      </m:oMath>
      <w:r>
        <w:rPr>
          <w:rFonts w:ascii="Times New Roman" w:eastAsia="Times New Roman" w:hAnsi="Times New Roman" w:cs="Times New Roman"/>
          <w:color w:val="000000"/>
        </w:rPr>
        <w:t xml:space="preserve"> and </w:t>
      </w:r>
      <m:oMath>
        <m:r>
          <w:rPr>
            <w:rFonts w:ascii="Cambria Math" w:eastAsia="Cambria Math" w:hAnsi="Cambria Math" w:cs="Cambria Math"/>
            <w:color w:val="000000"/>
          </w:rPr>
          <m:t>A</m:t>
        </m:r>
      </m:oMath>
      <w:r>
        <w:rPr>
          <w:rFonts w:ascii="Times New Roman" w:eastAsia="Times New Roman" w:hAnsi="Times New Roman" w:cs="Times New Roman"/>
          <w:color w:val="000000"/>
        </w:rPr>
        <w:t xml:space="preserve"> respectively as follows:</w:t>
      </w:r>
    </w:p>
    <w:p w14:paraId="36CC2652" w14:textId="12A73C89" w:rsidR="000B1AD9" w:rsidRPr="000B1AD9" w:rsidRDefault="00000000">
      <w:pPr>
        <w:pBdr>
          <w:top w:val="nil"/>
          <w:left w:val="nil"/>
          <w:bottom w:val="nil"/>
          <w:right w:val="nil"/>
          <w:between w:val="nil"/>
        </w:pBdr>
        <w:spacing w:before="120" w:after="240" w:line="480" w:lineRule="auto"/>
        <w:ind w:firstLine="720"/>
        <w:rPr>
          <w:rFonts w:ascii="Times New Roman" w:eastAsia="Times New Roman" w:hAnsi="Times New Roman" w:cs="Times New Roman"/>
        </w:rPr>
      </w:pPr>
      <m:oMathPara>
        <m:oMath>
          <m:eqArr>
            <m:eqArrPr>
              <m:maxDist m:val="1"/>
              <m:ctrlPr>
                <w:rPr>
                  <w:rFonts w:ascii="Cambria Math" w:hAnsi="Cambria Math"/>
                  <w:shd w:val="clear" w:color="auto" w:fill="FFFFFF"/>
                </w:rPr>
              </m:ctrlPr>
            </m:eqArrPr>
            <m:e>
              <m:sSub>
                <m:sSubPr>
                  <m:ctrlPr>
                    <w:rPr>
                      <w:rFonts w:ascii="Cambria Math" w:hAnsi="Cambria Math"/>
                      <w:i/>
                      <w:iCs/>
                    </w:rPr>
                  </m:ctrlPr>
                </m:sSubPr>
                <m:e>
                  <m:r>
                    <w:rPr>
                      <w:rFonts w:ascii="Cambria Math" w:hAnsi="Cambria Math"/>
                    </w:rPr>
                    <m:t>U</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r>
                <m:rPr>
                  <m:sty m:val="p"/>
                </m:rPr>
                <w:rPr>
                  <w:rFonts w:ascii="Cambria Math" w:hAnsi="Cambria Math"/>
                </w:rPr>
                <m:t xml:space="preserve">⋅F </m:t>
              </m:r>
              <m:r>
                <m:rPr>
                  <m:lit/>
                  <m:sty m:val="p"/>
                </m:rPr>
                <w:rPr>
                  <w:rFonts w:ascii="Cambria Math" w:hAnsi="Cambria Math"/>
                </w:rPr>
                <m:t>/</m:t>
              </m:r>
              <m:r>
                <m:rPr>
                  <m:sty m:val="p"/>
                </m:rPr>
                <w:rPr>
                  <w:rFonts w:ascii="Cambria Math" w:hAnsi="Cambria Math"/>
                </w:rPr>
                <m:t xml:space="preserve"> V</m:t>
              </m:r>
              <m:r>
                <w:rPr>
                  <w:rFonts w:ascii="Cambria Math" w:hAnsi="Cambria Math"/>
                </w:rPr>
                <m:t>  #</m:t>
              </m:r>
              <m:d>
                <m:dPr>
                  <m:ctrlPr>
                    <w:rPr>
                      <w:rFonts w:ascii="Cambria Math" w:hAnsi="Cambria Math"/>
                      <w:shd w:val="clear" w:color="auto" w:fill="FFFFFF"/>
                    </w:rPr>
                  </m:ctrlPr>
                </m:dPr>
                <m:e>
                  <m:r>
                    <m:rPr>
                      <m:sty m:val="p"/>
                    </m:rPr>
                    <w:rPr>
                      <w:rFonts w:ascii="Cambria Math" w:hAnsi="Cambria Math"/>
                      <w:shd w:val="clear" w:color="auto" w:fill="FFFFFF"/>
                    </w:rPr>
                    <m:t>11</m:t>
                  </m:r>
                </m:e>
              </m:d>
              <m:ctrlPr>
                <w:rPr>
                  <w:rFonts w:ascii="Cambria Math" w:hAnsi="Cambria Math"/>
                  <w:i/>
                </w:rPr>
              </m:ctrlPr>
            </m:e>
          </m:eqArr>
        </m:oMath>
      </m:oMathPara>
    </w:p>
    <w:p w14:paraId="47E4955F" w14:textId="60B6CC0D" w:rsidR="008214F1" w:rsidRPr="009C647D" w:rsidRDefault="00000000" w:rsidP="009C647D">
      <w:pPr>
        <w:pBdr>
          <w:top w:val="nil"/>
          <w:left w:val="nil"/>
          <w:bottom w:val="nil"/>
          <w:right w:val="nil"/>
          <w:between w:val="nil"/>
        </w:pBdr>
        <w:spacing w:before="120" w:after="240" w:line="480" w:lineRule="auto"/>
        <w:ind w:firstLine="720"/>
        <w:rPr>
          <w:rFonts w:ascii="Times New Roman" w:eastAsia="Times New Roman" w:hAnsi="Times New Roman" w:cs="Times New Roman"/>
          <w:color w:val="000000"/>
        </w:rPr>
      </w:pPr>
      <m:oMathPara>
        <m:oMath>
          <m:eqArr>
            <m:eqArrPr>
              <m:maxDist m:val="1"/>
              <m:ctrlPr>
                <w:rPr>
                  <w:rFonts w:ascii="Cambria Math" w:hAnsi="Cambria Math"/>
                  <w:shd w:val="clear" w:color="auto" w:fill="FFFFFF"/>
                </w:rPr>
              </m:ctrlPr>
            </m:eqArrPr>
            <m:e>
              <m:sSub>
                <m:sSubPr>
                  <m:ctrlPr>
                    <w:rPr>
                      <w:rFonts w:ascii="Cambria Math" w:hAnsi="Cambria Math"/>
                    </w:rPr>
                  </m:ctrlPr>
                </m:sSubPr>
                <m:e>
                  <m:r>
                    <w:rPr>
                      <w:rFonts w:ascii="Cambria Math" w:hAnsi="Cambria Math"/>
                    </w:rPr>
                    <m:t>Q</m:t>
                  </m:r>
                </m:e>
                <m:sub>
                  <m:r>
                    <w:rPr>
                      <w:rFonts w:ascii="Cambria Math" w:hAnsi="Cambria Math"/>
                    </w:rPr>
                    <m:t>tjb</m:t>
                  </m:r>
                </m:sub>
              </m:sSub>
              <m:r>
                <w:rPr>
                  <w:rFonts w:ascii="Cambria Math" w:hAnsi="Cambria Math"/>
                </w:rPr>
                <m:t>&amp;</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tjb</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tj</m:t>
                  </m:r>
                </m:sub>
              </m:sSub>
              <m:r>
                <m:rPr>
                  <m:sty m:val="p"/>
                </m:rPr>
                <w:rPr>
                  <w:rFonts w:ascii="Cambria Math" w:hAnsi="Cambria Math"/>
                </w:rPr>
                <m:t xml:space="preserve"> / V⋅P</m:t>
              </m:r>
              <m:r>
                <w:rPr>
                  <w:rFonts w:ascii="Cambria Math" w:hAnsi="Cambria Math"/>
                </w:rPr>
                <m:t>  #</m:t>
              </m:r>
              <m:d>
                <m:dPr>
                  <m:ctrlPr>
                    <w:rPr>
                      <w:rFonts w:ascii="Cambria Math" w:hAnsi="Cambria Math"/>
                      <w:shd w:val="clear" w:color="auto" w:fill="FFFFFF"/>
                    </w:rPr>
                  </m:ctrlPr>
                </m:dPr>
                <m:e>
                  <m:r>
                    <m:rPr>
                      <m:sty m:val="p"/>
                    </m:rPr>
                    <w:rPr>
                      <w:rFonts w:ascii="Cambria Math" w:hAnsi="Cambria Math"/>
                      <w:shd w:val="clear" w:color="auto" w:fill="FFFFFF"/>
                    </w:rPr>
                    <m:t>12</m:t>
                  </m:r>
                </m:e>
              </m:d>
              <m:ctrlPr>
                <w:rPr>
                  <w:rFonts w:ascii="Cambria Math" w:hAnsi="Cambria Math"/>
                  <w:i/>
                </w:rPr>
              </m:ctrlPr>
            </m:e>
          </m:eqArr>
        </m:oMath>
      </m:oMathPara>
    </w:p>
    <w:p w14:paraId="40B1B3DF" w14:textId="77777777" w:rsidR="00CC056E" w:rsidRDefault="00000000">
      <w:pPr>
        <w:pBdr>
          <w:top w:val="nil"/>
          <w:left w:val="nil"/>
          <w:bottom w:val="nil"/>
          <w:right w:val="nil"/>
          <w:between w:val="nil"/>
        </w:pBdr>
        <w:spacing w:before="120" w:after="240"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The intercept and slope parameters (from equation 7, 9, and 10) between qPCR observations and eDNA concentration of water, air and the standard samples were shared between model compartments.</w:t>
      </w:r>
    </w:p>
    <w:p w14:paraId="7C4E4926" w14:textId="77777777" w:rsidR="00CC056E" w:rsidRDefault="00000000">
      <w:pPr>
        <w:pStyle w:val="Heading2"/>
        <w:spacing w:line="480" w:lineRule="auto"/>
        <w:jc w:val="left"/>
      </w:pPr>
      <w:bookmarkStart w:id="122" w:name="llgsydxjax2k" w:colFirst="0" w:colLast="0"/>
      <w:bookmarkEnd w:id="122"/>
      <w:r>
        <w:t>2.6 Model conditions</w:t>
      </w:r>
    </w:p>
    <w:p w14:paraId="62594085" w14:textId="77777777" w:rsidR="00CC056E" w:rsidRDefault="00000000">
      <w:pPr>
        <w:pBdr>
          <w:top w:val="nil"/>
          <w:left w:val="nil"/>
          <w:bottom w:val="nil"/>
          <w:right w:val="nil"/>
          <w:between w:val="nil"/>
        </w:pBdr>
        <w:spacing w:before="120" w:after="240"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The joint model (</w:t>
      </w:r>
      <w:hyperlink r:id="rId13">
        <w:r w:rsidR="00CC056E">
          <w:rPr>
            <w:rFonts w:ascii="Times New Roman" w:eastAsia="Times New Roman" w:hAnsi="Times New Roman" w:cs="Times New Roman"/>
            <w:color w:val="156082"/>
          </w:rPr>
          <w:t>SI Appendix</w:t>
        </w:r>
        <w:r w:rsidR="00CC056E">
          <w:rPr>
            <w:rFonts w:ascii="Times New Roman" w:eastAsia="Times New Roman" w:hAnsi="Times New Roman" w:cs="Times New Roman"/>
            <w:color w:val="156082"/>
          </w:rPr>
          <w:t>,</w:t>
        </w:r>
        <w:r w:rsidR="00CC056E">
          <w:rPr>
            <w:rFonts w:ascii="Times New Roman" w:eastAsia="Times New Roman" w:hAnsi="Times New Roman" w:cs="Times New Roman"/>
            <w:color w:val="156082"/>
          </w:rPr>
          <w:t xml:space="preserve"> Fig. S1</w:t>
        </w:r>
      </w:hyperlink>
      <w:r>
        <w:rPr>
          <w:rFonts w:ascii="Times New Roman" w:eastAsia="Times New Roman" w:hAnsi="Times New Roman" w:cs="Times New Roman"/>
          <w:color w:val="000000"/>
        </w:rPr>
        <w:t xml:space="preserve">) was implemented using the Stan language as implemented in R (package: </w:t>
      </w:r>
      <w:proofErr w:type="spellStart"/>
      <w:r>
        <w:rPr>
          <w:rFonts w:ascii="Times New Roman" w:eastAsia="Times New Roman" w:hAnsi="Times New Roman" w:cs="Times New Roman"/>
          <w:color w:val="000000"/>
        </w:rPr>
        <w:t>Rstan</w:t>
      </w:r>
      <w:proofErr w:type="spellEnd"/>
      <w:r>
        <w:rPr>
          <w:rFonts w:ascii="Times New Roman" w:eastAsia="Times New Roman" w:hAnsi="Times New Roman" w:cs="Times New Roman"/>
          <w:color w:val="000000"/>
        </w:rPr>
        <w:t xml:space="preserve">) running four independent MCMC chains using 5000 warm-up and 5000 sampling iterations (for parameters and their prior distributions see </w:t>
      </w:r>
      <w:hyperlink r:id="rId14">
        <w:r w:rsidR="00CC056E">
          <w:rPr>
            <w:rFonts w:ascii="Times New Roman" w:eastAsia="Times New Roman" w:hAnsi="Times New Roman" w:cs="Times New Roman"/>
            <w:color w:val="156082"/>
          </w:rPr>
          <w:t>SI Appendix, Table S1</w:t>
        </w:r>
      </w:hyperlink>
      <w:r>
        <w:rPr>
          <w:rFonts w:ascii="Times New Roman" w:eastAsia="Times New Roman" w:hAnsi="Times New Roman" w:cs="Times New Roman"/>
          <w:color w:val="000000"/>
        </w:rPr>
        <w:t xml:space="preserve">). The posterior predictions were diagnosed using statistics (Gelman and Rubin 1992) and considered convergence for values less than 1.05 and effective sample size (ESS) greater than 1000 for all parameters. Additionally, the posterior predictive checks were used with results presented in the </w:t>
      </w:r>
      <w:hyperlink r:id="rId15">
        <w:r w:rsidR="00CC056E">
          <w:rPr>
            <w:rFonts w:ascii="Times New Roman" w:eastAsia="Times New Roman" w:hAnsi="Times New Roman" w:cs="Times New Roman"/>
            <w:color w:val="156082"/>
          </w:rPr>
          <w:t>SI Appendix, Fig. S5</w:t>
        </w:r>
      </w:hyperlink>
      <w:r>
        <w:rPr>
          <w:rFonts w:ascii="Times New Roman" w:eastAsia="Times New Roman" w:hAnsi="Times New Roman" w:cs="Times New Roman"/>
          <w:color w:val="000000"/>
        </w:rPr>
        <w:t>. Observations from different gate-opening intervals were assumed independent; with n = 6, we did not fit an explicit temporal correlation structure.</w:t>
      </w:r>
    </w:p>
    <w:p w14:paraId="150D28FA" w14:textId="77777777" w:rsidR="00CC056E" w:rsidRDefault="00000000">
      <w:pPr>
        <w:pStyle w:val="Heading1"/>
        <w:numPr>
          <w:ilvl w:val="0"/>
          <w:numId w:val="1"/>
        </w:numPr>
        <w:spacing w:line="480" w:lineRule="auto"/>
      </w:pPr>
      <w:bookmarkStart w:id="123" w:name="2mg8huaevdbe" w:colFirst="0" w:colLast="0"/>
      <w:bookmarkEnd w:id="123"/>
      <w:r>
        <w:t>Results</w:t>
      </w:r>
    </w:p>
    <w:p w14:paraId="34E9BF8F" w14:textId="77777777" w:rsidR="00CC056E" w:rsidRDefault="00000000">
      <w:pPr>
        <w:pBdr>
          <w:top w:val="nil"/>
          <w:left w:val="nil"/>
          <w:bottom w:val="nil"/>
          <w:right w:val="nil"/>
          <w:between w:val="nil"/>
        </w:pBdr>
        <w:spacing w:before="120" w:after="240"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 xml:space="preserve">Airborne eDNA </w:t>
      </w:r>
      <w:ins w:id="124" w:author="Aden Yincheong Ip" w:date="2025-10-13T22:17:00Z">
        <w:r>
          <w:rPr>
            <w:rFonts w:ascii="Times New Roman" w:eastAsia="Times New Roman" w:hAnsi="Times New Roman" w:cs="Times New Roman"/>
            <w:color w:val="000000"/>
          </w:rPr>
          <w:t xml:space="preserve">was </w:t>
        </w:r>
      </w:ins>
      <w:del w:id="125" w:author="Aden Yincheong Ip" w:date="2025-10-13T22:17:00Z">
        <w:r>
          <w:rPr>
            <w:rFonts w:ascii="Times New Roman" w:eastAsia="Times New Roman" w:hAnsi="Times New Roman" w:cs="Times New Roman"/>
            <w:color w:val="000000"/>
          </w:rPr>
          <w:delText xml:space="preserve">passively </w:delText>
        </w:r>
      </w:del>
      <w:r>
        <w:rPr>
          <w:rFonts w:ascii="Times New Roman" w:eastAsia="Times New Roman" w:hAnsi="Times New Roman" w:cs="Times New Roman"/>
          <w:color w:val="000000"/>
        </w:rPr>
        <w:t xml:space="preserve">detected </w:t>
      </w:r>
      <w:ins w:id="126" w:author="Aden Yincheong Ip" w:date="2025-10-13T22:17:00Z">
        <w:r>
          <w:rPr>
            <w:rFonts w:ascii="Times New Roman" w:eastAsia="Times New Roman" w:hAnsi="Times New Roman" w:cs="Times New Roman"/>
            <w:color w:val="000000"/>
          </w:rPr>
          <w:t xml:space="preserve">across all passive methods and covaried with </w:t>
        </w:r>
      </w:ins>
      <w:r>
        <w:rPr>
          <w:rFonts w:ascii="Times New Roman" w:eastAsia="Times New Roman" w:hAnsi="Times New Roman" w:cs="Times New Roman"/>
          <w:color w:val="000000"/>
        </w:rPr>
        <w:t xml:space="preserve">Coho salmon </w:t>
      </w:r>
      <w:del w:id="127" w:author="Aden Yincheong Ip" w:date="2025-10-13T22:18:00Z">
        <w:r>
          <w:rPr>
            <w:rFonts w:ascii="Times New Roman" w:eastAsia="Times New Roman" w:hAnsi="Times New Roman" w:cs="Times New Roman"/>
            <w:color w:val="000000"/>
          </w:rPr>
          <w:delText xml:space="preserve">and closely mirrored their </w:delText>
        </w:r>
      </w:del>
      <w:r>
        <w:rPr>
          <w:rFonts w:ascii="Times New Roman" w:eastAsia="Times New Roman" w:hAnsi="Times New Roman" w:cs="Times New Roman"/>
          <w:color w:val="000000"/>
        </w:rPr>
        <w:t>abundance in the river during the upstream migration period. Detection efficiency and signal strength varied considerably among the different passive airborne eDNA capture methods. We then estimated the water-to-air dilution factor and compared temporal congruence among collectors to identify which designs best tracked the biological signal.</w:t>
      </w:r>
    </w:p>
    <w:p w14:paraId="0666A865" w14:textId="77777777" w:rsidR="00CC056E" w:rsidRDefault="00000000">
      <w:pPr>
        <w:pStyle w:val="Heading2"/>
        <w:spacing w:line="480" w:lineRule="auto"/>
        <w:jc w:val="left"/>
      </w:pPr>
      <w:bookmarkStart w:id="128" w:name="psam0mi6gwq4" w:colFirst="0" w:colLast="0"/>
      <w:bookmarkEnd w:id="128"/>
      <w:r>
        <w:t>3.1 Fish accumulation based on visual counts and eDNA in river water</w:t>
      </w:r>
    </w:p>
    <w:p w14:paraId="2B56DD32" w14:textId="77777777" w:rsidR="00CC056E" w:rsidRDefault="00000000">
      <w:pPr>
        <w:pBdr>
          <w:top w:val="nil"/>
          <w:left w:val="nil"/>
          <w:bottom w:val="nil"/>
          <w:right w:val="nil"/>
          <w:between w:val="nil"/>
        </w:pBdr>
        <w:spacing w:before="120" w:after="240"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 xml:space="preserve">Coho salmon migration occurs not as a single continuous event, but rather as a series of distinct burst peaks from mid-October through late November, where the peaks are highly likely </w:t>
      </w:r>
      <w:r>
        <w:rPr>
          <w:rFonts w:ascii="Times New Roman" w:eastAsia="Times New Roman" w:hAnsi="Times New Roman" w:cs="Times New Roman"/>
          <w:color w:val="000000"/>
        </w:rPr>
        <w:lastRenderedPageBreak/>
        <w:t xml:space="preserve">to </w:t>
      </w:r>
      <w:proofErr w:type="gramStart"/>
      <w:r>
        <w:rPr>
          <w:rFonts w:ascii="Times New Roman" w:eastAsia="Times New Roman" w:hAnsi="Times New Roman" w:cs="Times New Roman"/>
          <w:color w:val="000000"/>
        </w:rPr>
        <w:t>be connected with</w:t>
      </w:r>
      <w:proofErr w:type="gramEnd"/>
      <w:r>
        <w:rPr>
          <w:rFonts w:ascii="Times New Roman" w:eastAsia="Times New Roman" w:hAnsi="Times New Roman" w:cs="Times New Roman"/>
          <w:color w:val="000000"/>
        </w:rPr>
        <w:t xml:space="preserve"> environmental factors such as water temperature and discharge. The average daily accumulation rate (X; black line in Figure </w:t>
      </w:r>
      <w:hyperlink w:anchor="9u1to9ymplrv">
        <w:r w:rsidR="00CC056E">
          <w:rPr>
            <w:rFonts w:ascii="Times New Roman" w:eastAsia="Times New Roman" w:hAnsi="Times New Roman" w:cs="Times New Roman"/>
            <w:color w:val="156082"/>
          </w:rPr>
          <w:t>2</w:t>
        </w:r>
      </w:hyperlink>
      <w:r>
        <w:rPr>
          <w:rFonts w:ascii="Times New Roman" w:eastAsia="Times New Roman" w:hAnsi="Times New Roman" w:cs="Times New Roman"/>
          <w:color w:val="000000"/>
        </w:rPr>
        <w:t xml:space="preserve">) was estimated at 160.4 fish/day with peaks exceeding up to 286 fish/day and low activity of ca. 78 fish/day (Figure </w:t>
      </w:r>
      <w:hyperlink w:anchor="9u1to9ymplrv">
        <w:r w:rsidR="00CC056E">
          <w:rPr>
            <w:rFonts w:ascii="Times New Roman" w:eastAsia="Times New Roman" w:hAnsi="Times New Roman" w:cs="Times New Roman"/>
            <w:color w:val="156082"/>
          </w:rPr>
          <w:t>2</w:t>
        </w:r>
      </w:hyperlink>
      <w:r>
        <w:rPr>
          <w:rFonts w:ascii="Times New Roman" w:eastAsia="Times New Roman" w:hAnsi="Times New Roman" w:cs="Times New Roman"/>
          <w:color w:val="000000"/>
        </w:rPr>
        <w:t>).</w:t>
      </w:r>
    </w:p>
    <w:p w14:paraId="3E708AF9" w14:textId="77777777" w:rsidR="00CC056E" w:rsidRDefault="00000000">
      <w:pPr>
        <w:pBdr>
          <w:top w:val="nil"/>
          <w:left w:val="nil"/>
          <w:bottom w:val="nil"/>
          <w:right w:val="nil"/>
          <w:between w:val="nil"/>
        </w:pBdr>
        <w:spacing w:before="120" w:after="240"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 xml:space="preserve">Because both observation methods (river water eDNA and visual observation) are jointly used to estimate the daily accumulation rate (X), their concordance was best evaluated through the parameter </w:t>
      </w:r>
      <m:oMath>
        <m:r>
          <w:rPr>
            <w:rFonts w:ascii="Cambria Math" w:hAnsi="Cambria Math"/>
          </w:rPr>
          <m:t>ω</m:t>
        </m:r>
      </m:oMath>
      <w:r>
        <w:rPr>
          <w:rFonts w:ascii="Times New Roman" w:eastAsia="Times New Roman" w:hAnsi="Times New Roman" w:cs="Times New Roman"/>
          <w:color w:val="000000"/>
        </w:rPr>
        <w:t xml:space="preserve">. A converged and narrowly distributed </w:t>
      </w:r>
      <m:oMath>
        <m:r>
          <w:rPr>
            <w:rFonts w:ascii="Cambria Math" w:hAnsi="Cambria Math"/>
          </w:rPr>
          <m:t>ω</m:t>
        </m:r>
      </m:oMath>
      <w:r>
        <w:rPr>
          <w:rFonts w:ascii="Times New Roman" w:eastAsia="Times New Roman" w:hAnsi="Times New Roman" w:cs="Times New Roman"/>
          <w:color w:val="000000"/>
        </w:rPr>
        <w:t xml:space="preserve"> parameter indicates strong agreement between the two methods and simultaneously a reliable conversion parameter from fish/day to eDNA copies/L. In this case, </w:t>
      </w:r>
      <m:oMath>
        <m:r>
          <w:rPr>
            <w:rFonts w:ascii="Cambria Math" w:hAnsi="Cambria Math"/>
          </w:rPr>
          <m:t>ω</m:t>
        </m:r>
      </m:oMath>
      <w:r>
        <w:rPr>
          <w:rFonts w:ascii="Times New Roman" w:eastAsia="Times New Roman" w:hAnsi="Times New Roman" w:cs="Times New Roman"/>
          <w:color w:val="000000"/>
        </w:rPr>
        <w:t xml:space="preserve"> = 9.578 (95% quantile range of 9.352 to 9.804; (</w:t>
      </w:r>
      <w:hyperlink r:id="rId16">
        <w:r w:rsidR="00CC056E">
          <w:rPr>
            <w:rFonts w:ascii="Times New Roman" w:eastAsia="Times New Roman" w:hAnsi="Times New Roman" w:cs="Times New Roman"/>
            <w:color w:val="156082"/>
          </w:rPr>
          <w:t>SI Appendix, Fig. S4</w:t>
        </w:r>
      </w:hyperlink>
      <w:r>
        <w:rPr>
          <w:rFonts w:ascii="Times New Roman" w:eastAsia="Times New Roman" w:hAnsi="Times New Roman" w:cs="Times New Roman"/>
          <w:color w:val="000000"/>
        </w:rPr>
        <w:t>)), suggesting consistent concordance between observed fish counts and eDNA concentrations hence, biologically, this implies that an accumulation rate of 1 fish/day corresponds to approximately 15000 (</w:t>
      </w:r>
      <m:oMath>
        <m:r>
          <w:rPr>
            <w:rFonts w:ascii="Cambria Math" w:hAnsi="Cambria Math"/>
          </w:rPr>
          <m:t>±</m:t>
        </m:r>
      </m:oMath>
      <w:r>
        <w:rPr>
          <w:rFonts w:ascii="Times New Roman" w:eastAsia="Times New Roman" w:hAnsi="Times New Roman" w:cs="Times New Roman"/>
          <w:color w:val="000000"/>
        </w:rPr>
        <w:t xml:space="preserve"> 3000) copies/L.</w:t>
      </w:r>
    </w:p>
    <w:p w14:paraId="7E905B0E" w14:textId="77777777" w:rsidR="00CC056E" w:rsidRDefault="00CC056E">
      <w:pPr>
        <w:keepNext/>
        <w:pBdr>
          <w:top w:val="nil"/>
          <w:left w:val="nil"/>
          <w:bottom w:val="nil"/>
          <w:right w:val="nil"/>
          <w:between w:val="nil"/>
        </w:pBdr>
        <w:rPr>
          <w:rFonts w:ascii="Times New Roman" w:eastAsia="Times New Roman" w:hAnsi="Times New Roman" w:cs="Times New Roman"/>
          <w:i/>
          <w:color w:val="000000"/>
          <w:sz w:val="22"/>
          <w:szCs w:val="22"/>
        </w:rPr>
      </w:pPr>
      <w:bookmarkStart w:id="129" w:name="9u1to9ymplrv" w:colFirst="0" w:colLast="0"/>
      <w:bookmarkEnd w:id="129"/>
    </w:p>
    <w:p w14:paraId="030217CF" w14:textId="77777777" w:rsidR="00CC056E" w:rsidRDefault="00000000">
      <w:pPr>
        <w:keepNext/>
        <w:pBdr>
          <w:top w:val="nil"/>
          <w:left w:val="nil"/>
          <w:bottom w:val="nil"/>
          <w:right w:val="nil"/>
          <w:between w:val="nil"/>
        </w:pBdr>
        <w:rPr>
          <w:rFonts w:ascii="Times New Roman" w:eastAsia="Times New Roman" w:hAnsi="Times New Roman" w:cs="Times New Roman"/>
          <w:i/>
          <w:color w:val="000000"/>
          <w:sz w:val="22"/>
          <w:szCs w:val="22"/>
        </w:rPr>
      </w:pPr>
      <w:r>
        <w:rPr>
          <w:rFonts w:ascii="Times New Roman" w:eastAsia="Times New Roman" w:hAnsi="Times New Roman" w:cs="Times New Roman"/>
          <w:i/>
          <w:noProof/>
          <w:sz w:val="22"/>
          <w:szCs w:val="22"/>
        </w:rPr>
        <w:drawing>
          <wp:inline distT="114300" distB="114300" distL="114300" distR="114300" wp14:anchorId="228E1437" wp14:editId="3FAA53E1">
            <wp:extent cx="5943600" cy="4191000"/>
            <wp:effectExtent l="0" t="0" r="0" b="0"/>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7"/>
                    <a:srcRect/>
                    <a:stretch>
                      <a:fillRect/>
                    </a:stretch>
                  </pic:blipFill>
                  <pic:spPr>
                    <a:xfrm>
                      <a:off x="0" y="0"/>
                      <a:ext cx="5943600" cy="4191000"/>
                    </a:xfrm>
                    <a:prstGeom prst="rect">
                      <a:avLst/>
                    </a:prstGeom>
                    <a:ln/>
                  </pic:spPr>
                </pic:pic>
              </a:graphicData>
            </a:graphic>
          </wp:inline>
        </w:drawing>
      </w:r>
    </w:p>
    <w:p w14:paraId="02580D16" w14:textId="5339AC55" w:rsidR="00CC056E" w:rsidRDefault="00000000">
      <w:pPr>
        <w:pBdr>
          <w:top w:val="nil"/>
          <w:left w:val="nil"/>
          <w:bottom w:val="nil"/>
          <w:right w:val="nil"/>
          <w:between w:val="nil"/>
        </w:pBdr>
        <w:spacing w:after="120"/>
        <w:rPr>
          <w:rFonts w:ascii="Times New Roman" w:eastAsia="Times New Roman" w:hAnsi="Times New Roman" w:cs="Times New Roman"/>
          <w:i/>
          <w:sz w:val="22"/>
          <w:szCs w:val="22"/>
        </w:rPr>
      </w:pPr>
      <w:r>
        <w:rPr>
          <w:rFonts w:ascii="Times New Roman" w:eastAsia="Times New Roman" w:hAnsi="Times New Roman" w:cs="Times New Roman"/>
          <w:i/>
          <w:color w:val="000000"/>
          <w:sz w:val="22"/>
          <w:szCs w:val="22"/>
        </w:rPr>
        <w:t>Figure 2: The temporal dynamics of estimated fish density in units of fish/day (X; black smoothed line with 95</w:t>
      </w:r>
      <w:r w:rsidR="00AB3FD8">
        <w:rPr>
          <w:rFonts w:ascii="Times New Roman" w:eastAsia="Times New Roman" w:hAnsi="Times New Roman" w:cs="Times New Roman"/>
          <w:i/>
          <w:color w:val="000000"/>
          <w:sz w:val="22"/>
          <w:szCs w:val="22"/>
        </w:rPr>
        <w:t>%</w:t>
      </w:r>
      <w:r>
        <w:rPr>
          <w:rFonts w:ascii="Times New Roman" w:eastAsia="Times New Roman" w:hAnsi="Times New Roman" w:cs="Times New Roman"/>
          <w:i/>
          <w:color w:val="000000"/>
          <w:sz w:val="22"/>
          <w:szCs w:val="22"/>
        </w:rPr>
        <w:t xml:space="preserve"> confidence intervals - dotted lines - and their posterior </w:t>
      </w:r>
      <w:r>
        <w:rPr>
          <w:rFonts w:ascii="Times New Roman" w:eastAsia="Times New Roman" w:hAnsi="Times New Roman" w:cs="Times New Roman"/>
          <w:i/>
          <w:sz w:val="22"/>
          <w:szCs w:val="22"/>
        </w:rPr>
        <w:t>estimates with 95% confidence intervals bars</w:t>
      </w:r>
      <w:r>
        <w:rPr>
          <w:rFonts w:ascii="Times New Roman" w:eastAsia="Times New Roman" w:hAnsi="Times New Roman" w:cs="Times New Roman"/>
          <w:i/>
          <w:color w:val="000000"/>
          <w:sz w:val="22"/>
          <w:szCs w:val="22"/>
        </w:rPr>
        <w:t>) from 17 October to 21 November compared to the posterior distributions (and</w:t>
      </w:r>
      <w:r>
        <w:rPr>
          <w:rFonts w:ascii="Times New Roman" w:eastAsia="Times New Roman" w:hAnsi="Times New Roman" w:cs="Times New Roman"/>
          <w:i/>
          <w:sz w:val="22"/>
          <w:szCs w:val="22"/>
        </w:rPr>
        <w:t xml:space="preserve"> 95% confidence intervals indicated by vertical bars</w:t>
      </w:r>
      <w:r>
        <w:rPr>
          <w:rFonts w:ascii="Times New Roman" w:eastAsia="Times New Roman" w:hAnsi="Times New Roman" w:cs="Times New Roman"/>
          <w:i/>
          <w:color w:val="000000"/>
          <w:sz w:val="22"/>
          <w:szCs w:val="22"/>
        </w:rPr>
        <w:t>)</w:t>
      </w:r>
      <w:r>
        <w:rPr>
          <w:rFonts w:ascii="Times New Roman" w:eastAsia="Times New Roman" w:hAnsi="Times New Roman" w:cs="Times New Roman"/>
          <w:i/>
          <w:sz w:val="22"/>
          <w:szCs w:val="22"/>
        </w:rPr>
        <w:t xml:space="preserve"> of</w:t>
      </w:r>
      <w:r>
        <w:rPr>
          <w:rFonts w:ascii="Times New Roman" w:eastAsia="Times New Roman" w:hAnsi="Times New Roman" w:cs="Times New Roman"/>
          <w:i/>
          <w:color w:val="000000"/>
          <w:sz w:val="22"/>
          <w:szCs w:val="22"/>
        </w:rPr>
        <w:t xml:space="preserve"> eDNA concentrations (copies/L) in water (B), and eDNA concentrations (copies/cm</w:t>
      </w:r>
      <m:oMath>
        <m:sSup>
          <m:sSupPr>
            <m:ctrlPr>
              <w:rPr>
                <w:rFonts w:ascii="Cambria Math" w:eastAsia="Cambria Math" w:hAnsi="Cambria Math" w:cs="Cambria Math"/>
                <w:i/>
                <w:color w:val="000000"/>
                <w:sz w:val="22"/>
                <w:szCs w:val="22"/>
              </w:rPr>
            </m:ctrlPr>
          </m:sSupPr>
          <m:e>
            <m:r>
              <w:rPr>
                <w:rFonts w:ascii="Cambria Math" w:eastAsia="Cambria Math" w:hAnsi="Cambria Math" w:cs="Cambria Math"/>
                <w:color w:val="000000"/>
                <w:sz w:val="22"/>
                <w:szCs w:val="22"/>
              </w:rPr>
              <m:t>​</m:t>
            </m:r>
          </m:e>
          <m:sup>
            <m:r>
              <w:rPr>
                <w:rFonts w:ascii="Cambria Math" w:eastAsia="Cambria Math" w:hAnsi="Cambria Math" w:cs="Cambria Math"/>
                <w:color w:val="000000"/>
                <w:sz w:val="22"/>
                <w:szCs w:val="22"/>
              </w:rPr>
              <m:t>2</m:t>
            </m:r>
          </m:sup>
        </m:sSup>
      </m:oMath>
      <w:r>
        <w:rPr>
          <w:rFonts w:ascii="Times New Roman" w:eastAsia="Times New Roman" w:hAnsi="Times New Roman" w:cs="Times New Roman"/>
          <w:i/>
          <w:sz w:val="22"/>
          <w:szCs w:val="22"/>
        </w:rPr>
        <w:t>/day)</w:t>
      </w:r>
      <w:r>
        <w:rPr>
          <w:rFonts w:ascii="Times New Roman" w:eastAsia="Times New Roman" w:hAnsi="Times New Roman" w:cs="Times New Roman"/>
          <w:i/>
          <w:color w:val="000000"/>
          <w:sz w:val="22"/>
          <w:szCs w:val="22"/>
        </w:rPr>
        <w:t xml:space="preserve"> in air using various filter types (C). </w:t>
      </w:r>
      <w:r>
        <w:rPr>
          <w:rFonts w:ascii="Times New Roman" w:eastAsia="Times New Roman" w:hAnsi="Times New Roman" w:cs="Times New Roman"/>
          <w:i/>
          <w:sz w:val="22"/>
          <w:szCs w:val="22"/>
        </w:rPr>
        <w:t>In p</w:t>
      </w:r>
      <w:r>
        <w:rPr>
          <w:rFonts w:ascii="Times New Roman" w:eastAsia="Times New Roman" w:hAnsi="Times New Roman" w:cs="Times New Roman"/>
          <w:i/>
          <w:color w:val="000000"/>
          <w:sz w:val="22"/>
          <w:szCs w:val="22"/>
        </w:rPr>
        <w:t xml:space="preserve">anel A we also show the observed visual counts (dark rose dots) </w:t>
      </w:r>
      <w:proofErr w:type="spellStart"/>
      <w:r>
        <w:rPr>
          <w:rFonts w:ascii="Times New Roman" w:eastAsia="Times New Roman" w:hAnsi="Times New Roman" w:cs="Times New Roman"/>
          <w:i/>
          <w:color w:val="000000"/>
          <w:sz w:val="22"/>
          <w:szCs w:val="22"/>
        </w:rPr>
        <w:t>normalised</w:t>
      </w:r>
      <w:proofErr w:type="spellEnd"/>
      <w:r>
        <w:rPr>
          <w:rFonts w:ascii="Times New Roman" w:eastAsia="Times New Roman" w:hAnsi="Times New Roman" w:cs="Times New Roman"/>
          <w:i/>
          <w:color w:val="000000"/>
          <w:sz w:val="22"/>
          <w:szCs w:val="22"/>
        </w:rPr>
        <w:t xml:space="preserve"> per counting effort </w:t>
      </w:r>
      <w:r>
        <w:rPr>
          <w:rFonts w:ascii="Times New Roman" w:eastAsia="Times New Roman" w:hAnsi="Times New Roman" w:cs="Times New Roman"/>
          <w:i/>
          <w:sz w:val="22"/>
          <w:szCs w:val="22"/>
        </w:rPr>
        <w:t>(</w:t>
      </w:r>
      <w:r>
        <w:rPr>
          <w:rFonts w:ascii="Times New Roman" w:eastAsia="Times New Roman" w:hAnsi="Times New Roman" w:cs="Times New Roman"/>
          <w:i/>
          <w:color w:val="000000"/>
          <w:sz w:val="22"/>
          <w:szCs w:val="22"/>
        </w:rPr>
        <w:t xml:space="preserve">E) with the 95% posterior </w:t>
      </w:r>
      <w:r>
        <w:rPr>
          <w:rFonts w:ascii="Times New Roman" w:eastAsia="Times New Roman" w:hAnsi="Times New Roman" w:cs="Times New Roman"/>
          <w:i/>
          <w:sz w:val="22"/>
          <w:szCs w:val="22"/>
        </w:rPr>
        <w:t xml:space="preserve">probabilities (dark rose bars) derived from the Negative binomial distribution with mean Χ (fish density) and the fixed overdispersion parameter (Φ=20). The jitter in x-axis for panel A and for Gelatin and PTFE plots in panel </w:t>
      </w:r>
      <w:proofErr w:type="spellStart"/>
      <w:r>
        <w:rPr>
          <w:rFonts w:ascii="Times New Roman" w:eastAsia="Times New Roman" w:hAnsi="Times New Roman" w:cs="Times New Roman"/>
          <w:i/>
          <w:sz w:val="22"/>
          <w:szCs w:val="22"/>
        </w:rPr>
        <w:t>C are</w:t>
      </w:r>
      <w:proofErr w:type="spellEnd"/>
      <w:r>
        <w:rPr>
          <w:rFonts w:ascii="Times New Roman" w:eastAsia="Times New Roman" w:hAnsi="Times New Roman" w:cs="Times New Roman"/>
          <w:i/>
          <w:sz w:val="22"/>
          <w:szCs w:val="22"/>
        </w:rPr>
        <w:t xml:space="preserve"> for visualization purposes only, i.e., no difference in collection dates. </w:t>
      </w:r>
    </w:p>
    <w:p w14:paraId="06FAB0E8" w14:textId="77777777" w:rsidR="00CC056E" w:rsidRDefault="00CC056E">
      <w:pPr>
        <w:pBdr>
          <w:top w:val="nil"/>
          <w:left w:val="nil"/>
          <w:bottom w:val="nil"/>
          <w:right w:val="nil"/>
          <w:between w:val="nil"/>
        </w:pBdr>
        <w:spacing w:after="120"/>
        <w:rPr>
          <w:rFonts w:ascii="Times New Roman" w:eastAsia="Times New Roman" w:hAnsi="Times New Roman" w:cs="Times New Roman"/>
          <w:i/>
          <w:sz w:val="22"/>
          <w:szCs w:val="22"/>
        </w:rPr>
      </w:pPr>
    </w:p>
    <w:p w14:paraId="5A616953" w14:textId="77777777" w:rsidR="00CC056E" w:rsidRDefault="00000000">
      <w:pPr>
        <w:pStyle w:val="Heading2"/>
        <w:spacing w:line="480" w:lineRule="auto"/>
        <w:jc w:val="left"/>
      </w:pPr>
      <w:bookmarkStart w:id="130" w:name="nbbh3s0kaj1" w:colFirst="0" w:colLast="0"/>
      <w:bookmarkEnd w:id="130"/>
      <w:r>
        <w:t>3.2 Air eDNA signals</w:t>
      </w:r>
    </w:p>
    <w:p w14:paraId="66127E71" w14:textId="5FC54FDA" w:rsidR="00CC056E" w:rsidRDefault="00000000">
      <w:pPr>
        <w:pBdr>
          <w:top w:val="nil"/>
          <w:left w:val="nil"/>
          <w:bottom w:val="nil"/>
          <w:right w:val="nil"/>
          <w:between w:val="nil"/>
        </w:pBdr>
        <w:spacing w:before="120" w:after="240"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 xml:space="preserve">Airborne eDNA originating from Coho salmon was successfully detected across all passive air collection methods deployed (gelatin, PTFE, MCE filters suspended in air, and open containers of deionized water - MCE DI water). </w:t>
      </w:r>
      <w:ins w:id="131" w:author="Aden Yincheong Ip" w:date="2025-10-09T21:44:00Z">
        <w:r>
          <w:rPr>
            <w:rFonts w:ascii="Times New Roman" w:eastAsia="Times New Roman" w:hAnsi="Times New Roman" w:cs="Times New Roman"/>
            <w:rPrChange w:id="132" w:author="Aden Yincheong Ip" w:date="2025-10-09T21:44:00Z">
              <w:rPr>
                <w:rFonts w:ascii="Times New Roman" w:eastAsia="Times New Roman" w:hAnsi="Times New Roman" w:cs="Times New Roman"/>
                <w:color w:val="000000"/>
              </w:rPr>
            </w:rPrChange>
          </w:rPr>
          <w:t xml:space="preserve">Across airborne sampling approaches, airborne eDNA concentrations were approximately 25,000× lower than co-located water concentrations </w:t>
        </w:r>
        <w:r>
          <w:rPr>
            <w:rFonts w:ascii="Times New Roman" w:eastAsia="Times New Roman" w:hAnsi="Times New Roman" w:cs="Times New Roman"/>
            <w:rPrChange w:id="133" w:author="Aden Yincheong Ip" w:date="2025-10-09T21:44:00Z">
              <w:rPr>
                <w:rFonts w:ascii="Times New Roman" w:eastAsia="Times New Roman" w:hAnsi="Times New Roman" w:cs="Times New Roman"/>
                <w:color w:val="000000"/>
              </w:rPr>
            </w:rPrChange>
          </w:rPr>
          <w:lastRenderedPageBreak/>
          <w:t>(ranging ~15,000–50,000× depending on sampler type; Table 1; SI Appendix, Fig. S2A). These values are summarized by an integrated dilution parameter (η) defined in Methods (Table 1; SI Appendix, Fig. S2A).</w:t>
        </w:r>
      </w:ins>
      <w:ins w:id="134" w:author="Gledis Guri" w:date="2025-10-13T18:24:00Z" w16du:dateUtc="2025-10-14T01:24:00Z">
        <w:r w:rsidR="001C5866">
          <w:rPr>
            <w:rFonts w:ascii="Times New Roman" w:eastAsia="Times New Roman" w:hAnsi="Times New Roman" w:cs="Times New Roman"/>
          </w:rPr>
          <w:t xml:space="preserve"> </w:t>
        </w:r>
      </w:ins>
      <w:del w:id="135" w:author="Aden Yincheong Ip" w:date="2025-10-09T21:44:00Z">
        <w:r>
          <w:rPr>
            <w:rFonts w:ascii="Times New Roman" w:eastAsia="Times New Roman" w:hAnsi="Times New Roman" w:cs="Times New Roman"/>
            <w:rPrChange w:id="136" w:author="Aden Yincheong Ip" w:date="2025-10-09T21:44:00Z">
              <w:rPr>
                <w:rFonts w:ascii="Times New Roman" w:eastAsia="Times New Roman" w:hAnsi="Times New Roman" w:cs="Times New Roman"/>
                <w:color w:val="000000"/>
              </w:rPr>
            </w:rPrChange>
          </w:rPr>
          <w:delText>All filter types demonstrated that airborne eDNA concentrations were approximately e</w:delText>
        </w:r>
      </w:del>
      <m:oMath>
        <m:sSup>
          <m:sSupPr>
            <m:ctrlPr>
              <w:del w:id="137" w:author="Gledis Guri" w:date="2025-10-13T18:24:00Z" w16du:dateUtc="2025-10-14T01:24:00Z">
                <w:rPr>
                  <w:rFonts w:ascii="Cambria Math" w:eastAsia="Cambria Math" w:hAnsi="Cambria Math" w:cs="Cambria Math"/>
                </w:rPr>
              </w:del>
            </m:ctrlPr>
          </m:sSupPr>
          <m:e>
            <m:r>
              <w:del w:id="138" w:author="Gledis Guri" w:date="2025-10-13T18:24:00Z" w16du:dateUtc="2025-10-14T01:24:00Z">
                <w:rPr>
                  <w:rFonts w:ascii="Cambria Math" w:eastAsia="Cambria Math" w:hAnsi="Cambria Math" w:cs="Cambria Math"/>
                  <w:rPrChange w:id="139" w:author="Aden Yincheong Ip" w:date="2025-10-09T21:44:00Z">
                    <w:rPr>
                      <w:rFonts w:ascii="Cambria Math" w:eastAsia="Cambria Math" w:hAnsi="Cambria Math" w:cs="Cambria Math"/>
                      <w:color w:val="000000"/>
                    </w:rPr>
                  </w:rPrChange>
                </w:rPr>
                <m:t>​</m:t>
              </w:del>
            </m:r>
          </m:e>
          <m:sup>
            <m:r>
              <w:del w:id="140" w:author="Gledis Guri" w:date="2025-10-13T18:24:00Z" w16du:dateUtc="2025-10-14T01:24:00Z">
                <w:rPr>
                  <w:rFonts w:ascii="Cambria Math" w:eastAsia="Cambria Math" w:hAnsi="Cambria Math" w:cs="Cambria Math"/>
                  <w:rPrChange w:id="141" w:author="Aden Yincheong Ip" w:date="2025-10-09T21:44:00Z">
                    <w:rPr>
                      <w:rFonts w:ascii="Cambria Math" w:eastAsia="Cambria Math" w:hAnsi="Cambria Math" w:cs="Cambria Math"/>
                      <w:color w:val="000000"/>
                    </w:rPr>
                  </w:rPrChange>
                </w:rPr>
                <m:t>-10.21</m:t>
              </w:del>
            </m:r>
          </m:sup>
        </m:sSup>
      </m:oMath>
      <w:del w:id="142" w:author="Gledis Guri" w:date="2025-10-13T18:24:00Z" w16du:dateUtc="2025-10-14T01:24:00Z">
        <w:r w:rsidDel="001C5866">
          <w:rPr>
            <w:rFonts w:ascii="Times New Roman" w:eastAsia="Times New Roman" w:hAnsi="Times New Roman" w:cs="Times New Roman"/>
            <w:rPrChange w:id="143" w:author="Aden Yincheong Ip" w:date="2025-10-09T21:44:00Z">
              <w:rPr>
                <w:rFonts w:ascii="Times New Roman" w:eastAsia="Times New Roman" w:hAnsi="Times New Roman" w:cs="Times New Roman"/>
                <w:color w:val="000000"/>
              </w:rPr>
            </w:rPrChange>
          </w:rPr>
          <w:delText xml:space="preserve"> (</w:delText>
        </w:r>
      </w:del>
      <m:oMath>
        <m:bar>
          <m:barPr>
            <m:ctrlPr>
              <w:del w:id="144" w:author="Gledis Guri" w:date="2025-10-13T18:24:00Z" w16du:dateUtc="2025-10-14T01:24:00Z">
                <w:rPr>
                  <w:rFonts w:ascii="Cambria Math" w:hAnsi="Cambria Math"/>
                </w:rPr>
              </w:del>
            </m:ctrlPr>
          </m:barPr>
          <m:e>
            <m:r>
              <w:del w:id="145" w:author="Gledis Guri" w:date="2025-10-13T18:24:00Z" w16du:dateUtc="2025-10-14T01:24:00Z">
                <w:rPr>
                  <w:rFonts w:ascii="Cambria Math" w:hAnsi="Cambria Math"/>
                </w:rPr>
                <m:t>η</m:t>
              </w:del>
            </m:r>
          </m:e>
        </m:bar>
        <m:r>
          <w:del w:id="146" w:author="Gledis Guri" w:date="2025-10-13T18:24:00Z" w16du:dateUtc="2025-10-14T01:24:00Z">
            <w:rPr>
              <w:rFonts w:ascii="Cambria Math" w:eastAsia="Cambria Math" w:hAnsi="Cambria Math" w:cs="Cambria Math"/>
              <w:rPrChange w:id="147" w:author="Aden Yincheong Ip" w:date="2025-10-09T21:44:00Z">
                <w:rPr>
                  <w:rFonts w:ascii="Cambria Math" w:eastAsia="Cambria Math" w:hAnsi="Cambria Math" w:cs="Cambria Math"/>
                  <w:color w:val="000000"/>
                </w:rPr>
              </w:rPrChange>
            </w:rPr>
            <m:t>=10.21</m:t>
          </w:del>
        </m:r>
      </m:oMath>
      <w:del w:id="148" w:author="Gledis Guri" w:date="2025-10-13T18:24:00Z" w16du:dateUtc="2025-10-14T01:24:00Z">
        <w:r w:rsidDel="001C5866">
          <w:rPr>
            <w:rFonts w:ascii="Times New Roman" w:eastAsia="Times New Roman" w:hAnsi="Times New Roman" w:cs="Times New Roman"/>
            <w:rPrChange w:id="149" w:author="Aden Yincheong Ip" w:date="2025-10-09T21:44:00Z">
              <w:rPr>
                <w:rFonts w:ascii="Times New Roman" w:eastAsia="Times New Roman" w:hAnsi="Times New Roman" w:cs="Times New Roman"/>
                <w:color w:val="000000"/>
              </w:rPr>
            </w:rPrChange>
          </w:rPr>
          <w:delText>) lower than corresponding waterborne eDNA concentrations, establishing a quantifiable dilution factor between water and air matrices. On average 1 copies/day/cm</w:delText>
        </w:r>
      </w:del>
      <m:oMath>
        <m:sSup>
          <m:sSupPr>
            <m:ctrlPr>
              <w:del w:id="150" w:author="Gledis Guri" w:date="2025-10-13T18:24:00Z" w16du:dateUtc="2025-10-14T01:24:00Z">
                <w:rPr>
                  <w:rFonts w:ascii="Cambria Math" w:eastAsia="Cambria Math" w:hAnsi="Cambria Math" w:cs="Cambria Math"/>
                </w:rPr>
              </w:del>
            </m:ctrlPr>
          </m:sSupPr>
          <m:e>
            <m:r>
              <w:del w:id="151" w:author="Gledis Guri" w:date="2025-10-13T18:24:00Z" w16du:dateUtc="2025-10-14T01:24:00Z">
                <w:rPr>
                  <w:rFonts w:ascii="Cambria Math" w:eastAsia="Cambria Math" w:hAnsi="Cambria Math" w:cs="Cambria Math"/>
                  <w:rPrChange w:id="152" w:author="Aden Yincheong Ip" w:date="2025-10-09T21:44:00Z">
                    <w:rPr>
                      <w:rFonts w:ascii="Cambria Math" w:eastAsia="Cambria Math" w:hAnsi="Cambria Math" w:cs="Cambria Math"/>
                      <w:color w:val="000000"/>
                    </w:rPr>
                  </w:rPrChange>
                </w:rPr>
                <m:t>​</m:t>
              </w:del>
            </m:r>
          </m:e>
          <m:sup>
            <m:r>
              <w:del w:id="153" w:author="Gledis Guri" w:date="2025-10-13T18:24:00Z" w16du:dateUtc="2025-10-14T01:24:00Z">
                <w:rPr>
                  <w:rFonts w:ascii="Cambria Math" w:eastAsia="Cambria Math" w:hAnsi="Cambria Math" w:cs="Cambria Math"/>
                  <w:rPrChange w:id="154" w:author="Aden Yincheong Ip" w:date="2025-10-09T21:44:00Z">
                    <w:rPr>
                      <w:rFonts w:ascii="Cambria Math" w:eastAsia="Cambria Math" w:hAnsi="Cambria Math" w:cs="Cambria Math"/>
                      <w:color w:val="000000"/>
                    </w:rPr>
                  </w:rPrChange>
                </w:rPr>
                <m:t>2</m:t>
              </w:del>
            </m:r>
          </m:sup>
        </m:sSup>
      </m:oMath>
      <w:del w:id="155" w:author="Gledis Guri" w:date="2025-10-13T18:24:00Z" w16du:dateUtc="2025-10-14T01:24:00Z">
        <w:r w:rsidDel="001C5866">
          <w:rPr>
            <w:rFonts w:ascii="Times New Roman" w:eastAsia="Times New Roman" w:hAnsi="Times New Roman" w:cs="Times New Roman"/>
            <w:rPrChange w:id="156" w:author="Aden Yincheong Ip" w:date="2025-10-09T21:44:00Z">
              <w:rPr>
                <w:rFonts w:ascii="Times New Roman" w:eastAsia="Times New Roman" w:hAnsi="Times New Roman" w:cs="Times New Roman"/>
                <w:color w:val="000000"/>
              </w:rPr>
            </w:rPrChange>
          </w:rPr>
          <w:delText xml:space="preserve"> captured in air is equivalent to ca. 25,000 copies/L in water.</w:delText>
        </w:r>
        <w:r w:rsidDel="001C5866">
          <w:rPr>
            <w:rFonts w:ascii="Times New Roman" w:eastAsia="Times New Roman" w:hAnsi="Times New Roman" w:cs="Times New Roman"/>
            <w:color w:val="000000"/>
          </w:rPr>
          <w:delText xml:space="preserve"> </w:delText>
        </w:r>
      </w:del>
      <w:r>
        <w:rPr>
          <w:rFonts w:ascii="Times New Roman" w:eastAsia="Times New Roman" w:hAnsi="Times New Roman" w:cs="Times New Roman"/>
          <w:color w:val="000000"/>
        </w:rPr>
        <w:t xml:space="preserve">Despite the general consistency in estimating the water-to-air dilution coefficient, method-specific variations in collection efficiency were observed (Table </w:t>
      </w:r>
      <w:hyperlink w:anchor="e4svl3n73b65">
        <w:r w:rsidR="00CC056E">
          <w:rPr>
            <w:rFonts w:ascii="Times New Roman" w:eastAsia="Times New Roman" w:hAnsi="Times New Roman" w:cs="Times New Roman"/>
            <w:color w:val="156082"/>
          </w:rPr>
          <w:t>1</w:t>
        </w:r>
      </w:hyperlink>
      <w:r>
        <w:rPr>
          <w:rFonts w:ascii="Times New Roman" w:eastAsia="Times New Roman" w:hAnsi="Times New Roman" w:cs="Times New Roman"/>
          <w:color w:val="000000"/>
        </w:rPr>
        <w:t xml:space="preserve">; </w:t>
      </w:r>
      <w:hyperlink r:id="rId18">
        <w:r w:rsidR="00CC056E">
          <w:rPr>
            <w:rFonts w:ascii="Times New Roman" w:eastAsia="Times New Roman" w:hAnsi="Times New Roman" w:cs="Times New Roman"/>
            <w:color w:val="156082"/>
          </w:rPr>
          <w:t>SI Appendix, Fig. S2</w:t>
        </w:r>
      </w:hyperlink>
      <w:hyperlink r:id="rId19">
        <w:r w:rsidR="00CC056E">
          <w:rPr>
            <w:rFonts w:ascii="Times New Roman" w:eastAsia="Times New Roman" w:hAnsi="Times New Roman" w:cs="Times New Roman"/>
            <w:i/>
            <w:color w:val="156082"/>
          </w:rPr>
          <w:t>A</w:t>
        </w:r>
      </w:hyperlink>
      <w:r>
        <w:rPr>
          <w:rFonts w:ascii="Times New Roman" w:eastAsia="Times New Roman" w:hAnsi="Times New Roman" w:cs="Times New Roman"/>
          <w:color w:val="000000"/>
        </w:rPr>
        <w:t xml:space="preserve">). PTFE filters exhibited higher capture efficiencies, collecting 2 times more eDNA than the mean across all air sampling methods (Table </w:t>
      </w:r>
      <w:hyperlink w:anchor="e4svl3n73b65">
        <w:r w:rsidR="00CC056E">
          <w:rPr>
            <w:rFonts w:ascii="Times New Roman" w:eastAsia="Times New Roman" w:hAnsi="Times New Roman" w:cs="Times New Roman"/>
            <w:color w:val="156082"/>
          </w:rPr>
          <w:t>1</w:t>
        </w:r>
      </w:hyperlink>
      <w:r>
        <w:rPr>
          <w:rFonts w:ascii="Times New Roman" w:eastAsia="Times New Roman" w:hAnsi="Times New Roman" w:cs="Times New Roman"/>
          <w:color w:val="000000"/>
        </w:rPr>
        <w:t xml:space="preserve">). Deionized water tray (MCE DI water) demonstrated the second highest efficiency (1.3 times the average; Table </w:t>
      </w:r>
      <w:hyperlink w:anchor="e4svl3n73b65">
        <w:r w:rsidR="00CC056E">
          <w:rPr>
            <w:rFonts w:ascii="Times New Roman" w:eastAsia="Times New Roman" w:hAnsi="Times New Roman" w:cs="Times New Roman"/>
            <w:color w:val="156082"/>
          </w:rPr>
          <w:t>1</w:t>
        </w:r>
      </w:hyperlink>
      <w:r>
        <w:rPr>
          <w:rFonts w:ascii="Times New Roman" w:eastAsia="Times New Roman" w:hAnsi="Times New Roman" w:cs="Times New Roman"/>
          <w:color w:val="000000"/>
        </w:rPr>
        <w:t xml:space="preserve">), while gelatin filters and air-suspended MCE filters showed comparatively lower capture efficacy (0.8 and 0.5 times the average, respectively; Table </w:t>
      </w:r>
      <w:hyperlink w:anchor="e4svl3n73b65">
        <w:r w:rsidR="00CC056E">
          <w:rPr>
            <w:rFonts w:ascii="Times New Roman" w:eastAsia="Times New Roman" w:hAnsi="Times New Roman" w:cs="Times New Roman"/>
            <w:color w:val="156082"/>
          </w:rPr>
          <w:t>1</w:t>
        </w:r>
      </w:hyperlink>
      <w:r>
        <w:rPr>
          <w:rFonts w:ascii="Times New Roman" w:eastAsia="Times New Roman" w:hAnsi="Times New Roman" w:cs="Times New Roman"/>
          <w:color w:val="000000"/>
        </w:rPr>
        <w:t>).</w:t>
      </w:r>
    </w:p>
    <w:p w14:paraId="6E89B540" w14:textId="77777777" w:rsidR="00CC056E" w:rsidRDefault="00000000">
      <w:pPr>
        <w:pBdr>
          <w:top w:val="nil"/>
          <w:left w:val="nil"/>
          <w:bottom w:val="nil"/>
          <w:right w:val="nil"/>
          <w:between w:val="nil"/>
        </w:pBdr>
        <w:spacing w:before="120" w:after="240"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 xml:space="preserve">In terms of alignment with the biological activity, PTFE and gelatin filters </w:t>
      </w:r>
      <w:ins w:id="157" w:author="Aden Yincheong Ip" w:date="2025-10-13T22:18:00Z">
        <w:r>
          <w:rPr>
            <w:rFonts w:ascii="Times New Roman" w:eastAsia="Times New Roman" w:hAnsi="Times New Roman" w:cs="Times New Roman"/>
            <w:rPrChange w:id="158" w:author="Aden Yincheong Ip" w:date="2025-10-13T22:18:00Z">
              <w:rPr>
                <w:rFonts w:ascii="Times New Roman" w:eastAsia="Times New Roman" w:hAnsi="Times New Roman" w:cs="Times New Roman"/>
                <w:color w:val="000000"/>
              </w:rPr>
            </w:rPrChange>
          </w:rPr>
          <w:t>showed the strongest covariation with</w:t>
        </w:r>
      </w:ins>
      <w:del w:id="159" w:author="Aden Yincheong Ip" w:date="2025-10-13T22:18:00Z">
        <w:r>
          <w:rPr>
            <w:rFonts w:ascii="Times New Roman" w:eastAsia="Times New Roman" w:hAnsi="Times New Roman" w:cs="Times New Roman"/>
            <w:rPrChange w:id="160" w:author="Aden Yincheong Ip" w:date="2025-10-13T22:18:00Z">
              <w:rPr>
                <w:rFonts w:ascii="Times New Roman" w:eastAsia="Times New Roman" w:hAnsi="Times New Roman" w:cs="Times New Roman"/>
                <w:color w:val="000000"/>
              </w:rPr>
            </w:rPrChange>
          </w:rPr>
          <w:delText>best mirrored</w:delText>
        </w:r>
      </w:del>
      <w:r>
        <w:rPr>
          <w:rFonts w:ascii="Times New Roman" w:eastAsia="Times New Roman" w:hAnsi="Times New Roman" w:cs="Times New Roman"/>
          <w:color w:val="000000"/>
        </w:rPr>
        <w:t xml:space="preserve"> the daily fish accumulation patterns, exhibiting the lowest residual error magnitude (expressed as the standard deviation of </w:t>
      </w:r>
      <m:oMath>
        <m:r>
          <w:rPr>
            <w:rFonts w:ascii="Cambria Math" w:hAnsi="Cambria Math"/>
          </w:rPr>
          <m:t>ε</m:t>
        </m:r>
      </m:oMath>
      <w:r>
        <w:rPr>
          <w:rFonts w:ascii="Times New Roman" w:eastAsia="Times New Roman" w:hAnsi="Times New Roman" w:cs="Times New Roman"/>
          <w:color w:val="000000"/>
        </w:rPr>
        <w:t xml:space="preserve">) with </w:t>
      </w:r>
      <m:oMath>
        <m:r>
          <w:rPr>
            <w:rFonts w:ascii="Cambria Math" w:hAnsi="Cambria Math"/>
          </w:rPr>
          <m:t>τ</m:t>
        </m:r>
      </m:oMath>
      <w:r>
        <w:rPr>
          <w:rFonts w:ascii="Times New Roman" w:eastAsia="Times New Roman" w:hAnsi="Times New Roman" w:cs="Times New Roman"/>
          <w:color w:val="000000"/>
        </w:rPr>
        <w:t xml:space="preserve"> = 0.473 and 0.570, respectively (Table </w:t>
      </w:r>
      <w:hyperlink w:anchor="e4svl3n73b65">
        <w:r w:rsidR="00CC056E">
          <w:rPr>
            <w:rFonts w:ascii="Times New Roman" w:eastAsia="Times New Roman" w:hAnsi="Times New Roman" w:cs="Times New Roman"/>
            <w:color w:val="156082"/>
          </w:rPr>
          <w:t>1</w:t>
        </w:r>
      </w:hyperlink>
      <w:r>
        <w:rPr>
          <w:rFonts w:ascii="Times New Roman" w:eastAsia="Times New Roman" w:hAnsi="Times New Roman" w:cs="Times New Roman"/>
          <w:color w:val="000000"/>
        </w:rPr>
        <w:t xml:space="preserve">; </w:t>
      </w:r>
      <w:hyperlink r:id="rId20">
        <w:r w:rsidR="00CC056E">
          <w:rPr>
            <w:rFonts w:ascii="Times New Roman" w:eastAsia="Times New Roman" w:hAnsi="Times New Roman" w:cs="Times New Roman"/>
            <w:color w:val="156082"/>
          </w:rPr>
          <w:t>SI Appendix, Fig. S2</w:t>
        </w:r>
      </w:hyperlink>
      <w:hyperlink r:id="rId21">
        <w:r w:rsidR="00CC056E">
          <w:rPr>
            <w:rFonts w:ascii="Times New Roman" w:eastAsia="Times New Roman" w:hAnsi="Times New Roman" w:cs="Times New Roman"/>
            <w:i/>
            <w:color w:val="156082"/>
          </w:rPr>
          <w:t>B</w:t>
        </w:r>
      </w:hyperlink>
      <w:r>
        <w:rPr>
          <w:rFonts w:ascii="Times New Roman" w:eastAsia="Times New Roman" w:hAnsi="Times New Roman" w:cs="Times New Roman"/>
          <w:color w:val="000000"/>
        </w:rPr>
        <w:t>). Conversely, MCE DI water, despite having the largest surface area, showed less agreement with the fish migration dynamics (</w:t>
      </w:r>
      <m:oMath>
        <m:r>
          <w:rPr>
            <w:rFonts w:ascii="Cambria Math" w:hAnsi="Cambria Math"/>
          </w:rPr>
          <m:t>τ</m:t>
        </m:r>
      </m:oMath>
      <w:r>
        <w:rPr>
          <w:rFonts w:ascii="Times New Roman" w:eastAsia="Times New Roman" w:hAnsi="Times New Roman" w:cs="Times New Roman"/>
          <w:color w:val="000000"/>
        </w:rPr>
        <w:t xml:space="preserve"> = 1.780; Table </w:t>
      </w:r>
      <w:hyperlink w:anchor="e4svl3n73b65">
        <w:r w:rsidR="00CC056E">
          <w:rPr>
            <w:rFonts w:ascii="Times New Roman" w:eastAsia="Times New Roman" w:hAnsi="Times New Roman" w:cs="Times New Roman"/>
            <w:color w:val="156082"/>
          </w:rPr>
          <w:t>1</w:t>
        </w:r>
      </w:hyperlink>
      <w:r>
        <w:rPr>
          <w:rFonts w:ascii="Times New Roman" w:eastAsia="Times New Roman" w:hAnsi="Times New Roman" w:cs="Times New Roman"/>
          <w:color w:val="000000"/>
        </w:rPr>
        <w:t xml:space="preserve">; </w:t>
      </w:r>
      <w:hyperlink r:id="rId22">
        <w:r w:rsidR="00CC056E">
          <w:rPr>
            <w:rFonts w:ascii="Times New Roman" w:eastAsia="Times New Roman" w:hAnsi="Times New Roman" w:cs="Times New Roman"/>
            <w:color w:val="156082"/>
          </w:rPr>
          <w:t>SI Appendix, Fig. S2</w:t>
        </w:r>
      </w:hyperlink>
      <w:hyperlink r:id="rId23">
        <w:r w:rsidR="00CC056E">
          <w:rPr>
            <w:rFonts w:ascii="Times New Roman" w:eastAsia="Times New Roman" w:hAnsi="Times New Roman" w:cs="Times New Roman"/>
            <w:i/>
            <w:color w:val="156082"/>
          </w:rPr>
          <w:t>B</w:t>
        </w:r>
      </w:hyperlink>
      <w:r>
        <w:rPr>
          <w:rFonts w:ascii="Times New Roman" w:eastAsia="Times New Roman" w:hAnsi="Times New Roman" w:cs="Times New Roman"/>
          <w:color w:val="000000"/>
        </w:rPr>
        <w:t xml:space="preserve">). The MCE air suspended filters performed least effectively in tracking temporal migration patterns, failing to amplify Coho salmon DNA beyond the first two weeks of the sampling campaign Figure </w:t>
      </w:r>
      <w:hyperlink w:anchor="9u1to9ymplrv">
        <w:r w:rsidR="00CC056E">
          <w:rPr>
            <w:rFonts w:ascii="Times New Roman" w:eastAsia="Times New Roman" w:hAnsi="Times New Roman" w:cs="Times New Roman"/>
            <w:color w:val="156082"/>
          </w:rPr>
          <w:t>2</w:t>
        </w:r>
      </w:hyperlink>
      <w:r>
        <w:rPr>
          <w:rFonts w:ascii="Times New Roman" w:eastAsia="Times New Roman" w:hAnsi="Times New Roman" w:cs="Times New Roman"/>
          <w:i/>
          <w:color w:val="000000"/>
        </w:rPr>
        <w:t>C</w:t>
      </w:r>
      <w:r>
        <w:rPr>
          <w:rFonts w:ascii="Times New Roman" w:eastAsia="Times New Roman" w:hAnsi="Times New Roman" w:cs="Times New Roman"/>
          <w:color w:val="000000"/>
        </w:rPr>
        <w:t>.</w:t>
      </w:r>
    </w:p>
    <w:p w14:paraId="33FB5049" w14:textId="77777777" w:rsidR="00CC056E" w:rsidRDefault="00000000">
      <w:pPr>
        <w:pBdr>
          <w:top w:val="nil"/>
          <w:left w:val="nil"/>
          <w:bottom w:val="nil"/>
          <w:right w:val="nil"/>
          <w:between w:val="nil"/>
        </w:pBdr>
        <w:spacing w:before="120" w:after="240"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 xml:space="preserve">Subsequently, biological replicates for gelatin and PTFE filters revealed additional insights regarding methodological robustness and reproducibility. PTFE filters produced the most consistent quantifications, with lower variance (expressed as the standard deviation of </w:t>
      </w:r>
      <m:oMath>
        <m:r>
          <w:rPr>
            <w:rFonts w:ascii="Cambria Math" w:hAnsi="Cambria Math"/>
          </w:rPr>
          <m:t>δ</m:t>
        </m:r>
      </m:oMath>
      <w:r>
        <w:rPr>
          <w:rFonts w:ascii="Times New Roman" w:eastAsia="Times New Roman" w:hAnsi="Times New Roman" w:cs="Times New Roman"/>
          <w:color w:val="000000"/>
        </w:rPr>
        <w:t>) between replicates (</w:t>
      </w:r>
      <m:oMath>
        <m:r>
          <w:rPr>
            <w:rFonts w:ascii="Cambria Math" w:hAnsi="Cambria Math"/>
          </w:rPr>
          <m:t>ρ</m:t>
        </m:r>
      </m:oMath>
      <w:r>
        <w:rPr>
          <w:rFonts w:ascii="Times New Roman" w:eastAsia="Times New Roman" w:hAnsi="Times New Roman" w:cs="Times New Roman"/>
          <w:color w:val="000000"/>
        </w:rPr>
        <w:t xml:space="preserve"> = 0.154; Table </w:t>
      </w:r>
      <w:hyperlink w:anchor="e4svl3n73b65">
        <w:r w:rsidR="00CC056E">
          <w:rPr>
            <w:rFonts w:ascii="Times New Roman" w:eastAsia="Times New Roman" w:hAnsi="Times New Roman" w:cs="Times New Roman"/>
            <w:color w:val="156082"/>
          </w:rPr>
          <w:t>1</w:t>
        </w:r>
      </w:hyperlink>
      <w:r>
        <w:rPr>
          <w:rFonts w:ascii="Times New Roman" w:eastAsia="Times New Roman" w:hAnsi="Times New Roman" w:cs="Times New Roman"/>
          <w:color w:val="000000"/>
        </w:rPr>
        <w:t xml:space="preserve">; </w:t>
      </w:r>
      <w:hyperlink r:id="rId24">
        <w:r w:rsidR="00CC056E">
          <w:rPr>
            <w:rFonts w:ascii="Times New Roman" w:eastAsia="Times New Roman" w:hAnsi="Times New Roman" w:cs="Times New Roman"/>
            <w:color w:val="156082"/>
          </w:rPr>
          <w:t>SI Appendix, Fig. S2</w:t>
        </w:r>
      </w:hyperlink>
      <w:hyperlink r:id="rId25">
        <w:r w:rsidR="00CC056E">
          <w:rPr>
            <w:rFonts w:ascii="Times New Roman" w:eastAsia="Times New Roman" w:hAnsi="Times New Roman" w:cs="Times New Roman"/>
            <w:i/>
            <w:color w:val="156082"/>
          </w:rPr>
          <w:t>C</w:t>
        </w:r>
      </w:hyperlink>
      <w:r>
        <w:rPr>
          <w:rFonts w:ascii="Times New Roman" w:eastAsia="Times New Roman" w:hAnsi="Times New Roman" w:cs="Times New Roman"/>
          <w:color w:val="000000"/>
        </w:rPr>
        <w:t>), whereas gelatin filters showed a higher degree of variability (</w:t>
      </w:r>
      <m:oMath>
        <m:r>
          <w:rPr>
            <w:rFonts w:ascii="Cambria Math" w:hAnsi="Cambria Math"/>
          </w:rPr>
          <m:t>ρ</m:t>
        </m:r>
      </m:oMath>
      <w:r>
        <w:rPr>
          <w:rFonts w:ascii="Times New Roman" w:eastAsia="Times New Roman" w:hAnsi="Times New Roman" w:cs="Times New Roman"/>
          <w:color w:val="000000"/>
        </w:rPr>
        <w:t xml:space="preserve"> = 0.386; Table </w:t>
      </w:r>
      <w:hyperlink w:anchor="e4svl3n73b65">
        <w:r w:rsidR="00CC056E">
          <w:rPr>
            <w:rFonts w:ascii="Times New Roman" w:eastAsia="Times New Roman" w:hAnsi="Times New Roman" w:cs="Times New Roman"/>
            <w:color w:val="156082"/>
          </w:rPr>
          <w:t>1</w:t>
        </w:r>
      </w:hyperlink>
      <w:r>
        <w:rPr>
          <w:rFonts w:ascii="Times New Roman" w:eastAsia="Times New Roman" w:hAnsi="Times New Roman" w:cs="Times New Roman"/>
          <w:color w:val="000000"/>
        </w:rPr>
        <w:t xml:space="preserve">; </w:t>
      </w:r>
      <w:hyperlink r:id="rId26">
        <w:r w:rsidR="00CC056E">
          <w:rPr>
            <w:rFonts w:ascii="Times New Roman" w:eastAsia="Times New Roman" w:hAnsi="Times New Roman" w:cs="Times New Roman"/>
            <w:color w:val="156082"/>
          </w:rPr>
          <w:t>SI Appendix, Fig. S2</w:t>
        </w:r>
      </w:hyperlink>
      <w:hyperlink r:id="rId27">
        <w:r w:rsidR="00CC056E">
          <w:rPr>
            <w:rFonts w:ascii="Times New Roman" w:eastAsia="Times New Roman" w:hAnsi="Times New Roman" w:cs="Times New Roman"/>
            <w:i/>
            <w:color w:val="156082"/>
          </w:rPr>
          <w:t>C</w:t>
        </w:r>
      </w:hyperlink>
      <w:r>
        <w:rPr>
          <w:rFonts w:ascii="Times New Roman" w:eastAsia="Times New Roman" w:hAnsi="Times New Roman" w:cs="Times New Roman"/>
          <w:color w:val="000000"/>
        </w:rPr>
        <w:t>), indicating reduced reproducibility of quantitative outcomes.</w:t>
      </w:r>
    </w:p>
    <w:p w14:paraId="4B43D9E9" w14:textId="77777777" w:rsidR="00CC056E" w:rsidRDefault="00000000">
      <w:pPr>
        <w:pBdr>
          <w:top w:val="nil"/>
          <w:left w:val="nil"/>
          <w:bottom w:val="nil"/>
          <w:right w:val="nil"/>
          <w:between w:val="nil"/>
        </w:pBdr>
        <w:spacing w:before="120" w:after="240"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In sum, these performance differences across sampling methods likely reflect inherent physical and operational characteristics of each filter type and collection method, which in turn influence their ability to capture either discrete or cumulative biological signals from the source species.</w:t>
      </w:r>
    </w:p>
    <w:p w14:paraId="050B8DE0" w14:textId="77777777" w:rsidR="00CC056E" w:rsidRDefault="00000000">
      <w:pPr>
        <w:keepNext/>
        <w:pBdr>
          <w:top w:val="nil"/>
          <w:left w:val="nil"/>
          <w:bottom w:val="nil"/>
          <w:right w:val="nil"/>
          <w:between w:val="nil"/>
        </w:pBdr>
        <w:spacing w:after="120" w:line="480" w:lineRule="auto"/>
        <w:rPr>
          <w:rFonts w:ascii="Times New Roman" w:eastAsia="Times New Roman" w:hAnsi="Times New Roman" w:cs="Times New Roman"/>
          <w:i/>
          <w:color w:val="000000"/>
        </w:rPr>
      </w:pPr>
      <w:ins w:id="161" w:author="Aden Yincheong Ip" w:date="2025-10-09T21:19:00Z">
        <w:r>
          <w:rPr>
            <w:rFonts w:ascii="Times New Roman" w:eastAsia="Times New Roman" w:hAnsi="Times New Roman" w:cs="Times New Roman"/>
            <w:i/>
            <w:rPrChange w:id="162" w:author="Aden Yincheong Ip" w:date="2025-10-09T21:19:00Z">
              <w:rPr>
                <w:rFonts w:ascii="Times New Roman" w:eastAsia="Times New Roman" w:hAnsi="Times New Roman" w:cs="Times New Roman"/>
                <w:color w:val="000000"/>
              </w:rPr>
            </w:rPrChange>
          </w:rPr>
          <w:t xml:space="preserve">Table 1. </w:t>
        </w:r>
      </w:ins>
      <w:bookmarkStart w:id="163" w:name="e4svl3n73b65" w:colFirst="0" w:colLast="0"/>
      <w:bookmarkEnd w:id="163"/>
      <w:r>
        <w:rPr>
          <w:rFonts w:ascii="Times New Roman" w:eastAsia="Times New Roman" w:hAnsi="Times New Roman" w:cs="Times New Roman"/>
          <w:i/>
          <w:color w:val="000000"/>
        </w:rPr>
        <w:t>Estimated posterior means of dilution parameter (</w:t>
      </w:r>
      <m:oMath>
        <m:r>
          <w:rPr>
            <w:rFonts w:ascii="Cambria Math" w:hAnsi="Cambria Math"/>
          </w:rPr>
          <m:t>η</m:t>
        </m:r>
      </m:oMath>
      <w:r>
        <w:rPr>
          <w:rFonts w:ascii="Times New Roman" w:eastAsia="Times New Roman" w:hAnsi="Times New Roman" w:cs="Times New Roman"/>
          <w:i/>
          <w:color w:val="000000"/>
        </w:rPr>
        <w:t>), standard deviation of the residuals (</w:t>
      </w:r>
      <m:oMath>
        <m:r>
          <w:rPr>
            <w:rFonts w:ascii="Cambria Math" w:hAnsi="Cambria Math"/>
          </w:rPr>
          <m:t>τ</m:t>
        </m:r>
      </m:oMath>
      <w:r>
        <w:rPr>
          <w:rFonts w:ascii="Times New Roman" w:eastAsia="Times New Roman" w:hAnsi="Times New Roman" w:cs="Times New Roman"/>
          <w:i/>
          <w:color w:val="000000"/>
        </w:rPr>
        <w:t>), biological replicability (</w:t>
      </w:r>
      <m:oMath>
        <m:r>
          <w:rPr>
            <w:rFonts w:ascii="Cambria Math" w:hAnsi="Cambria Math"/>
          </w:rPr>
          <m:t>ρ</m:t>
        </m:r>
      </m:oMath>
      <w:r>
        <w:rPr>
          <w:rFonts w:ascii="Times New Roman" w:eastAsia="Times New Roman" w:hAnsi="Times New Roman" w:cs="Times New Roman"/>
          <w:i/>
          <w:color w:val="000000"/>
        </w:rPr>
        <w:t>), and capturing efficiency (</w:t>
      </w:r>
      <m:oMath>
        <m:sSup>
          <m:sSupPr>
            <m:ctrlPr>
              <w:rPr>
                <w:rFonts w:ascii="Cambria Math" w:eastAsia="Cambria Math" w:hAnsi="Cambria Math" w:cs="Cambria Math"/>
                <w:i/>
                <w:color w:val="000000"/>
              </w:rPr>
            </m:ctrlPr>
          </m:sSupPr>
          <m:e>
            <m:r>
              <w:rPr>
                <w:rFonts w:ascii="Cambria Math" w:eastAsia="Cambria Math" w:hAnsi="Cambria Math" w:cs="Cambria Math"/>
                <w:color w:val="000000"/>
              </w:rPr>
              <m:t>e</m:t>
            </m:r>
          </m:e>
          <m:sup>
            <m:r>
              <w:rPr>
                <w:rFonts w:ascii="Cambria Math" w:eastAsia="Cambria Math" w:hAnsi="Cambria Math" w:cs="Cambria Math"/>
                <w:color w:val="000000"/>
              </w:rPr>
              <m:t>(η-</m:t>
            </m:r>
            <m:bar>
              <m:barPr>
                <m:ctrlPr>
                  <w:rPr>
                    <w:rFonts w:ascii="Cambria Math" w:eastAsia="Cambria Math" w:hAnsi="Cambria Math" w:cs="Cambria Math"/>
                    <w:i/>
                    <w:color w:val="000000"/>
                  </w:rPr>
                </m:ctrlPr>
              </m:barPr>
              <m:e>
                <m:r>
                  <w:rPr>
                    <w:rFonts w:ascii="Cambria Math" w:eastAsia="Cambria Math" w:hAnsi="Cambria Math" w:cs="Cambria Math"/>
                    <w:color w:val="000000"/>
                  </w:rPr>
                  <m:t>η</m:t>
                </m:r>
              </m:e>
            </m:bar>
            <m:r>
              <w:rPr>
                <w:rFonts w:ascii="Cambria Math" w:eastAsia="Cambria Math" w:hAnsi="Cambria Math" w:cs="Cambria Math"/>
                <w:color w:val="000000"/>
              </w:rPr>
              <m:t>)</m:t>
            </m:r>
          </m:sup>
        </m:sSup>
      </m:oMath>
      <w:r>
        <w:rPr>
          <w:rFonts w:ascii="Times New Roman" w:eastAsia="Times New Roman" w:hAnsi="Times New Roman" w:cs="Times New Roman"/>
          <w:i/>
          <w:color w:val="000000"/>
        </w:rPr>
        <w:t>)</w:t>
      </w:r>
    </w:p>
    <w:tbl>
      <w:tblPr>
        <w:tblStyle w:val="a0"/>
        <w:tblW w:w="9866" w:type="dxa"/>
        <w:tblInd w:w="0" w:type="dxa"/>
        <w:tblLayout w:type="fixed"/>
        <w:tblLook w:val="0000" w:firstRow="0" w:lastRow="0" w:firstColumn="0" w:lastColumn="0" w:noHBand="0" w:noVBand="0"/>
      </w:tblPr>
      <w:tblGrid>
        <w:gridCol w:w="2160"/>
        <w:gridCol w:w="1622"/>
        <w:gridCol w:w="2114"/>
        <w:gridCol w:w="1936"/>
        <w:gridCol w:w="2034"/>
      </w:tblGrid>
      <w:tr w:rsidR="00277D4F" w14:paraId="0142C610" w14:textId="77777777" w:rsidTr="00277D4F">
        <w:trPr>
          <w:trHeight w:val="663"/>
        </w:trPr>
        <w:tc>
          <w:tcPr>
            <w:tcW w:w="2160" w:type="dxa"/>
          </w:tcPr>
          <w:p w14:paraId="274E6FC4" w14:textId="77777777" w:rsidR="00CC056E" w:rsidRDefault="00000000" w:rsidP="00277D4F">
            <w:pPr>
              <w:pBdr>
                <w:top w:val="nil"/>
                <w:left w:val="nil"/>
                <w:bottom w:val="nil"/>
                <w:right w:val="nil"/>
                <w:between w:val="nil"/>
              </w:pBdr>
              <w:spacing w:before="36" w:after="36"/>
              <w:rPr>
                <w:rFonts w:ascii="Times New Roman" w:eastAsia="Times New Roman" w:hAnsi="Times New Roman" w:cs="Times New Roman"/>
                <w:color w:val="000000"/>
              </w:rPr>
            </w:pPr>
            <w:r>
              <w:rPr>
                <w:rFonts w:ascii="Times New Roman" w:eastAsia="Times New Roman" w:hAnsi="Times New Roman" w:cs="Times New Roman"/>
                <w:color w:val="000000"/>
              </w:rPr>
              <w:t>Filter type</w:t>
            </w:r>
          </w:p>
        </w:tc>
        <w:tc>
          <w:tcPr>
            <w:tcW w:w="1622" w:type="dxa"/>
          </w:tcPr>
          <w:p w14:paraId="07227E2F" w14:textId="77777777" w:rsidR="00CC056E" w:rsidRPr="008214F1" w:rsidRDefault="00000000" w:rsidP="00277D4F">
            <w:pPr>
              <w:pBdr>
                <w:top w:val="nil"/>
                <w:left w:val="nil"/>
                <w:bottom w:val="nil"/>
                <w:right w:val="nil"/>
                <w:between w:val="nil"/>
              </w:pBdr>
              <w:spacing w:before="36" w:after="36"/>
              <w:jc w:val="center"/>
              <w:rPr>
                <w:rFonts w:ascii="Times New Roman" w:eastAsia="Times New Roman" w:hAnsi="Times New Roman" w:cs="Times New Roman"/>
                <w:b/>
                <w:bCs/>
                <w:color w:val="000000"/>
              </w:rPr>
            </w:pPr>
            <w:r w:rsidRPr="008214F1">
              <w:rPr>
                <w:rFonts w:ascii="Times New Roman" w:eastAsia="Times New Roman" w:hAnsi="Times New Roman" w:cs="Times New Roman"/>
                <w:b/>
                <w:bCs/>
                <w:color w:val="000000"/>
              </w:rPr>
              <w:t>Dilution</w:t>
            </w:r>
          </w:p>
          <w:p w14:paraId="514F8B98" w14:textId="77777777" w:rsidR="00CC056E" w:rsidRDefault="00000000" w:rsidP="00277D4F">
            <w:pPr>
              <w:pBdr>
                <w:top w:val="nil"/>
                <w:left w:val="nil"/>
                <w:bottom w:val="nil"/>
                <w:right w:val="nil"/>
                <w:between w:val="nil"/>
              </w:pBdr>
              <w:spacing w:before="36" w:after="36"/>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(in </w:t>
            </w:r>
            <m:oMath>
              <m:r>
                <w:rPr>
                  <w:rFonts w:ascii="Cambria Math" w:eastAsia="Cambria Math" w:hAnsi="Cambria Math" w:cs="Cambria Math"/>
                  <w:color w:val="000000"/>
                </w:rPr>
                <m:t>lo</m:t>
              </m:r>
              <m:sSub>
                <m:sSubPr>
                  <m:ctrlPr>
                    <w:rPr>
                      <w:rFonts w:ascii="Cambria Math" w:eastAsia="Cambria Math" w:hAnsi="Cambria Math" w:cs="Cambria Math"/>
                      <w:color w:val="000000"/>
                    </w:rPr>
                  </m:ctrlPr>
                </m:sSubPr>
                <m:e>
                  <m:r>
                    <w:rPr>
                      <w:rFonts w:ascii="Cambria Math" w:eastAsia="Cambria Math" w:hAnsi="Cambria Math" w:cs="Cambria Math"/>
                      <w:color w:val="000000"/>
                    </w:rPr>
                    <m:t>g</m:t>
                  </m:r>
                </m:e>
                <m:sub>
                  <m:r>
                    <w:rPr>
                      <w:rFonts w:ascii="Cambria Math" w:eastAsia="Cambria Math" w:hAnsi="Cambria Math" w:cs="Cambria Math"/>
                      <w:color w:val="000000"/>
                    </w:rPr>
                    <m:t>e</m:t>
                  </m:r>
                </m:sub>
              </m:sSub>
            </m:oMath>
            <w:r>
              <w:rPr>
                <w:rFonts w:ascii="Times New Roman" w:eastAsia="Times New Roman" w:hAnsi="Times New Roman" w:cs="Times New Roman"/>
                <w:color w:val="000000"/>
              </w:rPr>
              <w:t>)</w:t>
            </w:r>
          </w:p>
        </w:tc>
        <w:tc>
          <w:tcPr>
            <w:tcW w:w="2114" w:type="dxa"/>
          </w:tcPr>
          <w:p w14:paraId="062D9A4F" w14:textId="04932894" w:rsidR="00CC056E" w:rsidRPr="008214F1" w:rsidRDefault="00000000" w:rsidP="00277D4F">
            <w:pPr>
              <w:pBdr>
                <w:top w:val="nil"/>
                <w:left w:val="nil"/>
                <w:bottom w:val="nil"/>
                <w:right w:val="nil"/>
                <w:between w:val="nil"/>
              </w:pBdr>
              <w:spacing w:before="36" w:after="36"/>
              <w:jc w:val="center"/>
              <w:rPr>
                <w:rFonts w:ascii="Times New Roman" w:eastAsia="Times New Roman" w:hAnsi="Times New Roman" w:cs="Times New Roman"/>
                <w:b/>
                <w:bCs/>
                <w:color w:val="000000"/>
              </w:rPr>
            </w:pPr>
            <w:r w:rsidRPr="008214F1">
              <w:rPr>
                <w:rFonts w:ascii="Times New Roman" w:eastAsia="Times New Roman" w:hAnsi="Times New Roman" w:cs="Times New Roman"/>
                <w:b/>
                <w:bCs/>
                <w:color w:val="000000"/>
              </w:rPr>
              <w:t>Standard deviation</w:t>
            </w:r>
          </w:p>
        </w:tc>
        <w:tc>
          <w:tcPr>
            <w:tcW w:w="1936" w:type="dxa"/>
          </w:tcPr>
          <w:p w14:paraId="1E856D7E" w14:textId="77777777" w:rsidR="00CC056E" w:rsidRPr="008214F1" w:rsidRDefault="00000000" w:rsidP="00277D4F">
            <w:pPr>
              <w:pBdr>
                <w:top w:val="nil"/>
                <w:left w:val="nil"/>
                <w:bottom w:val="nil"/>
                <w:right w:val="nil"/>
                <w:between w:val="nil"/>
              </w:pBdr>
              <w:spacing w:before="36" w:after="36"/>
              <w:jc w:val="center"/>
              <w:rPr>
                <w:rFonts w:ascii="Times New Roman" w:eastAsia="Times New Roman" w:hAnsi="Times New Roman" w:cs="Times New Roman"/>
                <w:b/>
                <w:bCs/>
                <w:color w:val="000000"/>
              </w:rPr>
            </w:pPr>
            <w:r w:rsidRPr="008214F1">
              <w:rPr>
                <w:rFonts w:ascii="Times New Roman" w:eastAsia="Times New Roman" w:hAnsi="Times New Roman" w:cs="Times New Roman"/>
                <w:b/>
                <w:bCs/>
                <w:color w:val="000000"/>
              </w:rPr>
              <w:t>Biological rep.</w:t>
            </w:r>
          </w:p>
          <w:p w14:paraId="7FC6355D" w14:textId="77777777" w:rsidR="00CC056E" w:rsidRDefault="00000000" w:rsidP="00277D4F">
            <w:pPr>
              <w:pBdr>
                <w:top w:val="nil"/>
                <w:left w:val="nil"/>
                <w:bottom w:val="nil"/>
                <w:right w:val="nil"/>
                <w:between w:val="nil"/>
              </w:pBdr>
              <w:spacing w:before="36" w:after="36"/>
              <w:jc w:val="center"/>
              <w:rPr>
                <w:rFonts w:ascii="Times New Roman" w:eastAsia="Times New Roman" w:hAnsi="Times New Roman" w:cs="Times New Roman"/>
                <w:color w:val="000000"/>
              </w:rPr>
            </w:pPr>
            <w:r w:rsidRPr="008214F1">
              <w:rPr>
                <w:rFonts w:ascii="Times New Roman" w:eastAsia="Times New Roman" w:hAnsi="Times New Roman" w:cs="Times New Roman"/>
                <w:b/>
                <w:bCs/>
                <w:color w:val="000000"/>
              </w:rPr>
              <w:t>error magnitude</w:t>
            </w:r>
          </w:p>
        </w:tc>
        <w:tc>
          <w:tcPr>
            <w:tcW w:w="2034" w:type="dxa"/>
          </w:tcPr>
          <w:p w14:paraId="267568D0" w14:textId="07680462" w:rsidR="00CC056E" w:rsidRPr="008214F1" w:rsidRDefault="00000000" w:rsidP="00277D4F">
            <w:pPr>
              <w:pBdr>
                <w:top w:val="nil"/>
                <w:left w:val="nil"/>
                <w:bottom w:val="nil"/>
                <w:right w:val="nil"/>
                <w:between w:val="nil"/>
              </w:pBdr>
              <w:spacing w:before="36" w:after="36"/>
              <w:jc w:val="center"/>
              <w:rPr>
                <w:rFonts w:ascii="Times New Roman" w:eastAsia="Times New Roman" w:hAnsi="Times New Roman" w:cs="Times New Roman"/>
                <w:b/>
                <w:bCs/>
                <w:color w:val="000000"/>
              </w:rPr>
            </w:pPr>
            <w:r w:rsidRPr="008214F1">
              <w:rPr>
                <w:rFonts w:ascii="Times New Roman" w:eastAsia="Times New Roman" w:hAnsi="Times New Roman" w:cs="Times New Roman"/>
                <w:b/>
                <w:bCs/>
                <w:color w:val="000000"/>
              </w:rPr>
              <w:t>Capturing</w:t>
            </w:r>
            <w:r w:rsidR="008214F1" w:rsidRPr="008214F1">
              <w:rPr>
                <w:rFonts w:ascii="Times New Roman" w:eastAsia="Times New Roman" w:hAnsi="Times New Roman" w:cs="Times New Roman"/>
                <w:b/>
                <w:bCs/>
                <w:color w:val="000000"/>
              </w:rPr>
              <w:t xml:space="preserve"> </w:t>
            </w:r>
            <w:r w:rsidRPr="008214F1">
              <w:rPr>
                <w:rFonts w:ascii="Times New Roman" w:eastAsia="Times New Roman" w:hAnsi="Times New Roman" w:cs="Times New Roman"/>
                <w:b/>
                <w:bCs/>
                <w:color w:val="000000"/>
              </w:rPr>
              <w:t>efficiency</w:t>
            </w:r>
          </w:p>
        </w:tc>
      </w:tr>
      <w:tr w:rsidR="00277D4F" w14:paraId="376A2731" w14:textId="77777777" w:rsidTr="00277D4F">
        <w:trPr>
          <w:trHeight w:val="62"/>
        </w:trPr>
        <w:tc>
          <w:tcPr>
            <w:tcW w:w="2160" w:type="dxa"/>
            <w:tcBorders>
              <w:bottom w:val="single" w:sz="4" w:space="0" w:color="000000"/>
            </w:tcBorders>
          </w:tcPr>
          <w:p w14:paraId="79B506C3" w14:textId="77777777" w:rsidR="00CC056E" w:rsidRDefault="00CC056E" w:rsidP="00277D4F">
            <w:pPr>
              <w:pBdr>
                <w:top w:val="nil"/>
                <w:left w:val="nil"/>
                <w:bottom w:val="nil"/>
                <w:right w:val="nil"/>
                <w:between w:val="nil"/>
              </w:pBdr>
              <w:spacing w:before="36" w:after="36"/>
              <w:ind w:firstLine="720"/>
              <w:rPr>
                <w:rFonts w:ascii="Times New Roman" w:eastAsia="Times New Roman" w:hAnsi="Times New Roman" w:cs="Times New Roman"/>
                <w:color w:val="000000"/>
              </w:rPr>
            </w:pPr>
          </w:p>
        </w:tc>
        <w:tc>
          <w:tcPr>
            <w:tcW w:w="1622" w:type="dxa"/>
            <w:tcBorders>
              <w:bottom w:val="single" w:sz="4" w:space="0" w:color="000000"/>
            </w:tcBorders>
          </w:tcPr>
          <w:p w14:paraId="30D15476" w14:textId="77777777" w:rsidR="00CC056E" w:rsidRDefault="00000000" w:rsidP="00277D4F">
            <w:pPr>
              <w:pBdr>
                <w:top w:val="nil"/>
                <w:left w:val="nil"/>
                <w:bottom w:val="nil"/>
                <w:right w:val="nil"/>
                <w:between w:val="nil"/>
              </w:pBdr>
              <w:spacing w:before="36" w:after="36"/>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m:oMath>
              <m:r>
                <w:rPr>
                  <w:rFonts w:ascii="Cambria Math" w:hAnsi="Cambria Math"/>
                </w:rPr>
                <m:t>η</m:t>
              </m:r>
            </m:oMath>
            <w:r>
              <w:rPr>
                <w:rFonts w:ascii="Times New Roman" w:eastAsia="Times New Roman" w:hAnsi="Times New Roman" w:cs="Times New Roman"/>
                <w:color w:val="000000"/>
              </w:rPr>
              <w:t>)</w:t>
            </w:r>
          </w:p>
        </w:tc>
        <w:tc>
          <w:tcPr>
            <w:tcW w:w="2114" w:type="dxa"/>
            <w:tcBorders>
              <w:bottom w:val="single" w:sz="4" w:space="0" w:color="000000"/>
            </w:tcBorders>
          </w:tcPr>
          <w:p w14:paraId="69A20E34" w14:textId="77777777" w:rsidR="00CC056E" w:rsidRDefault="00000000" w:rsidP="00277D4F">
            <w:pPr>
              <w:pBdr>
                <w:top w:val="nil"/>
                <w:left w:val="nil"/>
                <w:bottom w:val="nil"/>
                <w:right w:val="nil"/>
                <w:between w:val="nil"/>
              </w:pBdr>
              <w:spacing w:before="36" w:after="36"/>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m:oMath>
              <m:r>
                <w:rPr>
                  <w:rFonts w:ascii="Cambria Math" w:hAnsi="Cambria Math"/>
                </w:rPr>
                <m:t>τ</m:t>
              </m:r>
            </m:oMath>
            <w:r>
              <w:rPr>
                <w:rFonts w:ascii="Times New Roman" w:eastAsia="Times New Roman" w:hAnsi="Times New Roman" w:cs="Times New Roman"/>
                <w:color w:val="000000"/>
              </w:rPr>
              <w:t>)</w:t>
            </w:r>
          </w:p>
        </w:tc>
        <w:tc>
          <w:tcPr>
            <w:tcW w:w="1936" w:type="dxa"/>
            <w:tcBorders>
              <w:bottom w:val="single" w:sz="4" w:space="0" w:color="000000"/>
            </w:tcBorders>
          </w:tcPr>
          <w:p w14:paraId="0907CAD8" w14:textId="77777777" w:rsidR="00CC056E" w:rsidRDefault="00000000" w:rsidP="00277D4F">
            <w:pPr>
              <w:pBdr>
                <w:top w:val="nil"/>
                <w:left w:val="nil"/>
                <w:bottom w:val="nil"/>
                <w:right w:val="nil"/>
                <w:between w:val="nil"/>
              </w:pBdr>
              <w:spacing w:before="36" w:after="36"/>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m:oMath>
              <m:r>
                <w:rPr>
                  <w:rFonts w:ascii="Cambria Math" w:hAnsi="Cambria Math"/>
                </w:rPr>
                <m:t>ρ</m:t>
              </m:r>
            </m:oMath>
            <w:r>
              <w:rPr>
                <w:rFonts w:ascii="Times New Roman" w:eastAsia="Times New Roman" w:hAnsi="Times New Roman" w:cs="Times New Roman"/>
                <w:color w:val="000000"/>
              </w:rPr>
              <w:t>)</w:t>
            </w:r>
          </w:p>
        </w:tc>
        <w:tc>
          <w:tcPr>
            <w:tcW w:w="2034" w:type="dxa"/>
            <w:tcBorders>
              <w:bottom w:val="single" w:sz="4" w:space="0" w:color="000000"/>
            </w:tcBorders>
          </w:tcPr>
          <w:p w14:paraId="0AFD6DCE" w14:textId="690A8CBE" w:rsidR="00CC056E" w:rsidRDefault="00000000" w:rsidP="00277D4F">
            <w:pPr>
              <w:jc w:val="center"/>
              <w:rPr>
                <w:rFonts w:ascii="Cambria Math" w:eastAsia="Cambria Math" w:hAnsi="Cambria Math" w:cs="Cambria Math"/>
                <w:color w:val="000000"/>
              </w:rPr>
            </w:pPr>
            <m:oMathPara>
              <m:oMath>
                <m:sSup>
                  <m:sSupPr>
                    <m:ctrlPr>
                      <w:rPr>
                        <w:rFonts w:ascii="Cambria Math" w:eastAsia="Cambria Math" w:hAnsi="Cambria Math" w:cs="Cambria Math"/>
                        <w:color w:val="000000"/>
                      </w:rPr>
                    </m:ctrlPr>
                  </m:sSupPr>
                  <m:e>
                    <m:r>
                      <w:rPr>
                        <w:rFonts w:ascii="Cambria Math" w:eastAsia="Cambria Math" w:hAnsi="Cambria Math" w:cs="Cambria Math"/>
                        <w:color w:val="000000"/>
                      </w:rPr>
                      <m:t>e</m:t>
                    </m:r>
                  </m:e>
                  <m:sup>
                    <m:r>
                      <w:rPr>
                        <w:rFonts w:ascii="Cambria Math" w:eastAsia="Cambria Math" w:hAnsi="Cambria Math" w:cs="Cambria Math"/>
                        <w:color w:val="000000"/>
                      </w:rPr>
                      <m:t>(η-</m:t>
                    </m:r>
                    <m:acc>
                      <m:accPr>
                        <m:chr m:val="̅"/>
                        <m:ctrlPr>
                          <w:rPr>
                            <w:rFonts w:ascii="Cambria Math" w:eastAsia="Cambria Math" w:hAnsi="Cambria Math" w:cs="Cambria Math"/>
                            <w:i/>
                            <w:color w:val="000000"/>
                            <w:lang w:val="el-GR"/>
                          </w:rPr>
                        </m:ctrlPr>
                      </m:accPr>
                      <m:e>
                        <m:r>
                          <w:rPr>
                            <w:rFonts w:ascii="Cambria Math" w:eastAsia="Cambria Math" w:hAnsi="Cambria Math" w:cs="Cambria Math"/>
                            <w:color w:val="000000"/>
                          </w:rPr>
                          <m:t>η</m:t>
                        </m:r>
                      </m:e>
                    </m:acc>
                    <m:r>
                      <w:rPr>
                        <w:rFonts w:ascii="Cambria Math" w:eastAsia="Cambria Math" w:hAnsi="Cambria Math" w:cs="Cambria Math"/>
                        <w:color w:val="000000"/>
                      </w:rPr>
                      <m:t>)</m:t>
                    </m:r>
                  </m:sup>
                </m:sSup>
              </m:oMath>
            </m:oMathPara>
          </w:p>
        </w:tc>
      </w:tr>
      <w:tr w:rsidR="00277D4F" w14:paraId="277CFA91" w14:textId="77777777" w:rsidTr="00277D4F">
        <w:tc>
          <w:tcPr>
            <w:tcW w:w="2160" w:type="dxa"/>
            <w:tcBorders>
              <w:top w:val="single" w:sz="4" w:space="0" w:color="000000"/>
            </w:tcBorders>
          </w:tcPr>
          <w:p w14:paraId="7E6E54D8" w14:textId="77777777" w:rsidR="00CC056E" w:rsidRDefault="00000000" w:rsidP="00277D4F">
            <w:pPr>
              <w:pBdr>
                <w:top w:val="nil"/>
                <w:left w:val="nil"/>
                <w:bottom w:val="nil"/>
                <w:right w:val="nil"/>
                <w:between w:val="nil"/>
              </w:pBdr>
              <w:spacing w:before="36" w:after="36"/>
              <w:rPr>
                <w:rFonts w:ascii="Times New Roman" w:eastAsia="Times New Roman" w:hAnsi="Times New Roman" w:cs="Times New Roman"/>
                <w:color w:val="000000"/>
              </w:rPr>
            </w:pPr>
            <w:r>
              <w:rPr>
                <w:rFonts w:ascii="Times New Roman" w:eastAsia="Times New Roman" w:hAnsi="Times New Roman" w:cs="Times New Roman"/>
                <w:color w:val="000000"/>
              </w:rPr>
              <w:t>Gelatin</w:t>
            </w:r>
          </w:p>
        </w:tc>
        <w:tc>
          <w:tcPr>
            <w:tcW w:w="1622" w:type="dxa"/>
            <w:tcBorders>
              <w:top w:val="single" w:sz="4" w:space="0" w:color="000000"/>
            </w:tcBorders>
          </w:tcPr>
          <w:p w14:paraId="69B9DEB3" w14:textId="77777777" w:rsidR="00CC056E" w:rsidRDefault="00000000" w:rsidP="00277D4F">
            <w:pPr>
              <w:jc w:val="center"/>
              <w:rPr>
                <w:rFonts w:ascii="Cambria Math" w:eastAsia="Cambria Math" w:hAnsi="Cambria Math" w:cs="Cambria Math"/>
                <w:color w:val="000000"/>
              </w:rPr>
            </w:pPr>
            <m:oMathPara>
              <m:oMath>
                <m:r>
                  <w:rPr>
                    <w:rFonts w:ascii="Cambria Math" w:eastAsia="Cambria Math" w:hAnsi="Cambria Math" w:cs="Cambria Math"/>
                    <w:color w:val="000000"/>
                  </w:rPr>
                  <m:t>-10.45</m:t>
                </m:r>
              </m:oMath>
            </m:oMathPara>
          </w:p>
        </w:tc>
        <w:tc>
          <w:tcPr>
            <w:tcW w:w="2114" w:type="dxa"/>
            <w:tcBorders>
              <w:top w:val="single" w:sz="4" w:space="0" w:color="000000"/>
            </w:tcBorders>
          </w:tcPr>
          <w:p w14:paraId="1AA15903" w14:textId="77777777" w:rsidR="00CC056E" w:rsidRDefault="00000000" w:rsidP="00277D4F">
            <w:pPr>
              <w:pBdr>
                <w:top w:val="nil"/>
                <w:left w:val="nil"/>
                <w:bottom w:val="nil"/>
                <w:right w:val="nil"/>
                <w:between w:val="nil"/>
              </w:pBdr>
              <w:spacing w:before="36" w:after="36"/>
              <w:jc w:val="center"/>
              <w:rPr>
                <w:rFonts w:ascii="Times New Roman" w:eastAsia="Times New Roman" w:hAnsi="Times New Roman" w:cs="Times New Roman"/>
                <w:color w:val="000000"/>
              </w:rPr>
            </w:pPr>
            <w:r>
              <w:rPr>
                <w:rFonts w:ascii="Times New Roman" w:eastAsia="Times New Roman" w:hAnsi="Times New Roman" w:cs="Times New Roman"/>
                <w:color w:val="000000"/>
              </w:rPr>
              <w:t>0.473</w:t>
            </w:r>
          </w:p>
        </w:tc>
        <w:tc>
          <w:tcPr>
            <w:tcW w:w="1936" w:type="dxa"/>
            <w:tcBorders>
              <w:top w:val="single" w:sz="4" w:space="0" w:color="000000"/>
            </w:tcBorders>
          </w:tcPr>
          <w:p w14:paraId="3AE095B7" w14:textId="77777777" w:rsidR="00CC056E" w:rsidRDefault="00000000" w:rsidP="00277D4F">
            <w:pPr>
              <w:pBdr>
                <w:top w:val="nil"/>
                <w:left w:val="nil"/>
                <w:bottom w:val="nil"/>
                <w:right w:val="nil"/>
                <w:between w:val="nil"/>
              </w:pBdr>
              <w:spacing w:before="36" w:after="36"/>
              <w:jc w:val="center"/>
              <w:rPr>
                <w:rFonts w:ascii="Times New Roman" w:eastAsia="Times New Roman" w:hAnsi="Times New Roman" w:cs="Times New Roman"/>
                <w:color w:val="000000"/>
              </w:rPr>
            </w:pPr>
            <w:r>
              <w:rPr>
                <w:rFonts w:ascii="Times New Roman" w:eastAsia="Times New Roman" w:hAnsi="Times New Roman" w:cs="Times New Roman"/>
                <w:color w:val="000000"/>
              </w:rPr>
              <w:t>0.386</w:t>
            </w:r>
          </w:p>
        </w:tc>
        <w:tc>
          <w:tcPr>
            <w:tcW w:w="2034" w:type="dxa"/>
            <w:tcBorders>
              <w:top w:val="single" w:sz="4" w:space="0" w:color="000000"/>
            </w:tcBorders>
          </w:tcPr>
          <w:p w14:paraId="54DC6E36" w14:textId="77777777" w:rsidR="00CC056E" w:rsidRDefault="00000000" w:rsidP="00277D4F">
            <w:pPr>
              <w:pBdr>
                <w:top w:val="nil"/>
                <w:left w:val="nil"/>
                <w:bottom w:val="nil"/>
                <w:right w:val="nil"/>
                <w:between w:val="nil"/>
              </w:pBdr>
              <w:spacing w:before="36" w:after="36"/>
              <w:ind w:firstLine="720"/>
              <w:rPr>
                <w:rFonts w:ascii="Times New Roman" w:eastAsia="Times New Roman" w:hAnsi="Times New Roman" w:cs="Times New Roman"/>
                <w:color w:val="000000"/>
              </w:rPr>
            </w:pPr>
            <w:r>
              <w:rPr>
                <w:rFonts w:ascii="Times New Roman" w:eastAsia="Times New Roman" w:hAnsi="Times New Roman" w:cs="Times New Roman"/>
                <w:color w:val="000000"/>
              </w:rPr>
              <w:t>0.785</w:t>
            </w:r>
          </w:p>
        </w:tc>
      </w:tr>
      <w:tr w:rsidR="00277D4F" w14:paraId="009E6355" w14:textId="77777777" w:rsidTr="00277D4F">
        <w:tc>
          <w:tcPr>
            <w:tcW w:w="2160" w:type="dxa"/>
          </w:tcPr>
          <w:p w14:paraId="00A54434" w14:textId="77777777" w:rsidR="00CC056E" w:rsidRDefault="00000000" w:rsidP="00277D4F">
            <w:pPr>
              <w:pBdr>
                <w:top w:val="nil"/>
                <w:left w:val="nil"/>
                <w:bottom w:val="nil"/>
                <w:right w:val="nil"/>
                <w:between w:val="nil"/>
              </w:pBdr>
              <w:spacing w:before="36" w:after="36"/>
              <w:rPr>
                <w:rFonts w:ascii="Times New Roman" w:eastAsia="Times New Roman" w:hAnsi="Times New Roman" w:cs="Times New Roman"/>
                <w:color w:val="000000"/>
              </w:rPr>
            </w:pPr>
            <w:r>
              <w:rPr>
                <w:rFonts w:ascii="Times New Roman" w:eastAsia="Times New Roman" w:hAnsi="Times New Roman" w:cs="Times New Roman"/>
                <w:color w:val="000000"/>
              </w:rPr>
              <w:t>PTFE</w:t>
            </w:r>
          </w:p>
        </w:tc>
        <w:tc>
          <w:tcPr>
            <w:tcW w:w="1622" w:type="dxa"/>
          </w:tcPr>
          <w:p w14:paraId="5F3622DB" w14:textId="77777777" w:rsidR="00CC056E" w:rsidRDefault="00000000" w:rsidP="00277D4F">
            <w:pPr>
              <w:jc w:val="center"/>
              <w:rPr>
                <w:rFonts w:ascii="Cambria Math" w:eastAsia="Cambria Math" w:hAnsi="Cambria Math" w:cs="Cambria Math"/>
                <w:color w:val="000000"/>
              </w:rPr>
            </w:pPr>
            <m:oMathPara>
              <m:oMath>
                <m:r>
                  <w:rPr>
                    <w:rFonts w:ascii="Cambria Math" w:eastAsia="Cambria Math" w:hAnsi="Cambria Math" w:cs="Cambria Math"/>
                    <w:color w:val="000000"/>
                  </w:rPr>
                  <m:t>-9.53</m:t>
                </m:r>
              </m:oMath>
            </m:oMathPara>
          </w:p>
        </w:tc>
        <w:tc>
          <w:tcPr>
            <w:tcW w:w="2114" w:type="dxa"/>
          </w:tcPr>
          <w:p w14:paraId="3AE40C98" w14:textId="77777777" w:rsidR="00CC056E" w:rsidRDefault="00000000" w:rsidP="00277D4F">
            <w:pPr>
              <w:pBdr>
                <w:top w:val="nil"/>
                <w:left w:val="nil"/>
                <w:bottom w:val="nil"/>
                <w:right w:val="nil"/>
                <w:between w:val="nil"/>
              </w:pBdr>
              <w:spacing w:before="36" w:after="36"/>
              <w:jc w:val="center"/>
              <w:rPr>
                <w:rFonts w:ascii="Times New Roman" w:eastAsia="Times New Roman" w:hAnsi="Times New Roman" w:cs="Times New Roman"/>
                <w:color w:val="000000"/>
              </w:rPr>
            </w:pPr>
            <w:r>
              <w:rPr>
                <w:rFonts w:ascii="Times New Roman" w:eastAsia="Times New Roman" w:hAnsi="Times New Roman" w:cs="Times New Roman"/>
                <w:color w:val="000000"/>
              </w:rPr>
              <w:t>0.570</w:t>
            </w:r>
          </w:p>
        </w:tc>
        <w:tc>
          <w:tcPr>
            <w:tcW w:w="1936" w:type="dxa"/>
          </w:tcPr>
          <w:p w14:paraId="59C3EAC6" w14:textId="77777777" w:rsidR="00CC056E" w:rsidRDefault="00000000" w:rsidP="00277D4F">
            <w:pPr>
              <w:pBdr>
                <w:top w:val="nil"/>
                <w:left w:val="nil"/>
                <w:bottom w:val="nil"/>
                <w:right w:val="nil"/>
                <w:between w:val="nil"/>
              </w:pBdr>
              <w:spacing w:before="36" w:after="36"/>
              <w:jc w:val="center"/>
              <w:rPr>
                <w:rFonts w:ascii="Times New Roman" w:eastAsia="Times New Roman" w:hAnsi="Times New Roman" w:cs="Times New Roman"/>
                <w:color w:val="000000"/>
              </w:rPr>
            </w:pPr>
            <w:r>
              <w:rPr>
                <w:rFonts w:ascii="Times New Roman" w:eastAsia="Times New Roman" w:hAnsi="Times New Roman" w:cs="Times New Roman"/>
                <w:color w:val="000000"/>
              </w:rPr>
              <w:t>0.154</w:t>
            </w:r>
          </w:p>
        </w:tc>
        <w:tc>
          <w:tcPr>
            <w:tcW w:w="2034" w:type="dxa"/>
          </w:tcPr>
          <w:p w14:paraId="4C1299AD" w14:textId="77777777" w:rsidR="00CC056E" w:rsidRDefault="00000000" w:rsidP="00277D4F">
            <w:pPr>
              <w:pBdr>
                <w:top w:val="nil"/>
                <w:left w:val="nil"/>
                <w:bottom w:val="nil"/>
                <w:right w:val="nil"/>
                <w:between w:val="nil"/>
              </w:pBdr>
              <w:spacing w:before="36" w:after="36"/>
              <w:ind w:firstLine="720"/>
              <w:rPr>
                <w:rFonts w:ascii="Times New Roman" w:eastAsia="Times New Roman" w:hAnsi="Times New Roman" w:cs="Times New Roman"/>
                <w:color w:val="000000"/>
              </w:rPr>
            </w:pPr>
            <w:r>
              <w:rPr>
                <w:rFonts w:ascii="Times New Roman" w:eastAsia="Times New Roman" w:hAnsi="Times New Roman" w:cs="Times New Roman"/>
                <w:color w:val="000000"/>
              </w:rPr>
              <w:t>1.979</w:t>
            </w:r>
          </w:p>
        </w:tc>
      </w:tr>
      <w:tr w:rsidR="00277D4F" w14:paraId="4B197B36" w14:textId="77777777" w:rsidTr="00277D4F">
        <w:tc>
          <w:tcPr>
            <w:tcW w:w="2160" w:type="dxa"/>
          </w:tcPr>
          <w:p w14:paraId="5755736B" w14:textId="77777777" w:rsidR="00CC056E" w:rsidRDefault="00000000" w:rsidP="00277D4F">
            <w:pPr>
              <w:pBdr>
                <w:top w:val="nil"/>
                <w:left w:val="nil"/>
                <w:bottom w:val="nil"/>
                <w:right w:val="nil"/>
                <w:between w:val="nil"/>
              </w:pBdr>
              <w:spacing w:before="36" w:after="36"/>
              <w:rPr>
                <w:rFonts w:ascii="Times New Roman" w:eastAsia="Times New Roman" w:hAnsi="Times New Roman" w:cs="Times New Roman"/>
                <w:color w:val="000000"/>
              </w:rPr>
            </w:pPr>
            <w:r>
              <w:rPr>
                <w:rFonts w:ascii="Times New Roman" w:eastAsia="Times New Roman" w:hAnsi="Times New Roman" w:cs="Times New Roman"/>
                <w:color w:val="000000"/>
              </w:rPr>
              <w:t>MCE Air</w:t>
            </w:r>
          </w:p>
        </w:tc>
        <w:tc>
          <w:tcPr>
            <w:tcW w:w="1622" w:type="dxa"/>
          </w:tcPr>
          <w:p w14:paraId="0439AAEA" w14:textId="77777777" w:rsidR="00CC056E" w:rsidRDefault="00000000" w:rsidP="00277D4F">
            <w:pPr>
              <w:jc w:val="center"/>
              <w:rPr>
                <w:rFonts w:ascii="Cambria Math" w:eastAsia="Cambria Math" w:hAnsi="Cambria Math" w:cs="Cambria Math"/>
                <w:color w:val="000000"/>
              </w:rPr>
            </w:pPr>
            <m:oMathPara>
              <m:oMath>
                <m:r>
                  <w:rPr>
                    <w:rFonts w:ascii="Cambria Math" w:eastAsia="Cambria Math" w:hAnsi="Cambria Math" w:cs="Cambria Math"/>
                    <w:color w:val="000000"/>
                  </w:rPr>
                  <m:t>-10.91</m:t>
                </m:r>
              </m:oMath>
            </m:oMathPara>
          </w:p>
        </w:tc>
        <w:tc>
          <w:tcPr>
            <w:tcW w:w="2114" w:type="dxa"/>
          </w:tcPr>
          <w:p w14:paraId="335E862F" w14:textId="77777777" w:rsidR="00CC056E" w:rsidRDefault="00000000" w:rsidP="00277D4F">
            <w:pPr>
              <w:pBdr>
                <w:top w:val="nil"/>
                <w:left w:val="nil"/>
                <w:bottom w:val="nil"/>
                <w:right w:val="nil"/>
                <w:between w:val="nil"/>
              </w:pBdr>
              <w:spacing w:before="36" w:after="36"/>
              <w:jc w:val="center"/>
              <w:rPr>
                <w:rFonts w:ascii="Times New Roman" w:eastAsia="Times New Roman" w:hAnsi="Times New Roman" w:cs="Times New Roman"/>
                <w:color w:val="000000"/>
              </w:rPr>
            </w:pPr>
            <w:r>
              <w:rPr>
                <w:rFonts w:ascii="Times New Roman" w:eastAsia="Times New Roman" w:hAnsi="Times New Roman" w:cs="Times New Roman"/>
                <w:color w:val="000000"/>
              </w:rPr>
              <w:t>0.949</w:t>
            </w:r>
          </w:p>
        </w:tc>
        <w:tc>
          <w:tcPr>
            <w:tcW w:w="1936" w:type="dxa"/>
          </w:tcPr>
          <w:p w14:paraId="4C4E953C" w14:textId="77777777" w:rsidR="00CC056E" w:rsidRDefault="00000000" w:rsidP="00277D4F">
            <w:pPr>
              <w:pBdr>
                <w:top w:val="nil"/>
                <w:left w:val="nil"/>
                <w:bottom w:val="nil"/>
                <w:right w:val="nil"/>
                <w:between w:val="nil"/>
              </w:pBdr>
              <w:spacing w:before="36" w:after="36"/>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2034" w:type="dxa"/>
          </w:tcPr>
          <w:p w14:paraId="7DC008AB" w14:textId="77777777" w:rsidR="00CC056E" w:rsidRDefault="00000000" w:rsidP="00277D4F">
            <w:pPr>
              <w:pBdr>
                <w:top w:val="nil"/>
                <w:left w:val="nil"/>
                <w:bottom w:val="nil"/>
                <w:right w:val="nil"/>
                <w:between w:val="nil"/>
              </w:pBdr>
              <w:spacing w:before="36" w:after="36"/>
              <w:ind w:firstLine="720"/>
              <w:rPr>
                <w:rFonts w:ascii="Times New Roman" w:eastAsia="Times New Roman" w:hAnsi="Times New Roman" w:cs="Times New Roman"/>
                <w:color w:val="000000"/>
              </w:rPr>
            </w:pPr>
            <w:r>
              <w:rPr>
                <w:rFonts w:ascii="Times New Roman" w:eastAsia="Times New Roman" w:hAnsi="Times New Roman" w:cs="Times New Roman"/>
                <w:color w:val="000000"/>
              </w:rPr>
              <w:t>0.496</w:t>
            </w:r>
          </w:p>
        </w:tc>
      </w:tr>
      <w:tr w:rsidR="00277D4F" w14:paraId="14046D53" w14:textId="77777777" w:rsidTr="00277D4F">
        <w:tc>
          <w:tcPr>
            <w:tcW w:w="2160" w:type="dxa"/>
          </w:tcPr>
          <w:p w14:paraId="2B98A075" w14:textId="77777777" w:rsidR="00CC056E" w:rsidRDefault="00000000" w:rsidP="00277D4F">
            <w:pPr>
              <w:pBdr>
                <w:top w:val="nil"/>
                <w:left w:val="nil"/>
                <w:bottom w:val="nil"/>
                <w:right w:val="nil"/>
                <w:between w:val="nil"/>
              </w:pBdr>
              <w:spacing w:before="36" w:after="36"/>
              <w:rPr>
                <w:rFonts w:ascii="Times New Roman" w:eastAsia="Times New Roman" w:hAnsi="Times New Roman" w:cs="Times New Roman"/>
                <w:color w:val="000000"/>
              </w:rPr>
            </w:pPr>
            <w:r>
              <w:rPr>
                <w:rFonts w:ascii="Times New Roman" w:eastAsia="Times New Roman" w:hAnsi="Times New Roman" w:cs="Times New Roman"/>
                <w:color w:val="000000"/>
              </w:rPr>
              <w:t>MCE DI water</w:t>
            </w:r>
          </w:p>
        </w:tc>
        <w:tc>
          <w:tcPr>
            <w:tcW w:w="1622" w:type="dxa"/>
          </w:tcPr>
          <w:p w14:paraId="19507A2E" w14:textId="77777777" w:rsidR="00CC056E" w:rsidRDefault="00000000" w:rsidP="00277D4F">
            <w:pPr>
              <w:jc w:val="center"/>
              <w:rPr>
                <w:rFonts w:ascii="Cambria Math" w:eastAsia="Cambria Math" w:hAnsi="Cambria Math" w:cs="Cambria Math"/>
                <w:color w:val="000000"/>
              </w:rPr>
            </w:pPr>
            <m:oMathPara>
              <m:oMath>
                <m:r>
                  <w:rPr>
                    <w:rFonts w:ascii="Cambria Math" w:eastAsia="Cambria Math" w:hAnsi="Cambria Math" w:cs="Cambria Math"/>
                    <w:color w:val="000000"/>
                  </w:rPr>
                  <m:t>-9.95</m:t>
                </m:r>
              </m:oMath>
            </m:oMathPara>
          </w:p>
        </w:tc>
        <w:tc>
          <w:tcPr>
            <w:tcW w:w="2114" w:type="dxa"/>
          </w:tcPr>
          <w:p w14:paraId="3F6BE9BD" w14:textId="77777777" w:rsidR="00CC056E" w:rsidRDefault="00000000" w:rsidP="00277D4F">
            <w:pPr>
              <w:pBdr>
                <w:top w:val="nil"/>
                <w:left w:val="nil"/>
                <w:bottom w:val="nil"/>
                <w:right w:val="nil"/>
                <w:between w:val="nil"/>
              </w:pBdr>
              <w:spacing w:before="36" w:after="36"/>
              <w:jc w:val="center"/>
              <w:rPr>
                <w:rFonts w:ascii="Times New Roman" w:eastAsia="Times New Roman" w:hAnsi="Times New Roman" w:cs="Times New Roman"/>
                <w:color w:val="000000"/>
              </w:rPr>
            </w:pPr>
            <w:r>
              <w:rPr>
                <w:rFonts w:ascii="Times New Roman" w:eastAsia="Times New Roman" w:hAnsi="Times New Roman" w:cs="Times New Roman"/>
                <w:color w:val="000000"/>
              </w:rPr>
              <w:t>1.780</w:t>
            </w:r>
          </w:p>
        </w:tc>
        <w:tc>
          <w:tcPr>
            <w:tcW w:w="1936" w:type="dxa"/>
          </w:tcPr>
          <w:p w14:paraId="29F2C5E3" w14:textId="77777777" w:rsidR="00CC056E" w:rsidRDefault="00000000" w:rsidP="00277D4F">
            <w:pPr>
              <w:pBdr>
                <w:top w:val="nil"/>
                <w:left w:val="nil"/>
                <w:bottom w:val="nil"/>
                <w:right w:val="nil"/>
                <w:between w:val="nil"/>
              </w:pBdr>
              <w:spacing w:before="36" w:after="36"/>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2034" w:type="dxa"/>
          </w:tcPr>
          <w:p w14:paraId="619E6137" w14:textId="77777777" w:rsidR="00CC056E" w:rsidRDefault="00000000" w:rsidP="00277D4F">
            <w:pPr>
              <w:pBdr>
                <w:top w:val="nil"/>
                <w:left w:val="nil"/>
                <w:bottom w:val="nil"/>
                <w:right w:val="nil"/>
                <w:between w:val="nil"/>
              </w:pBdr>
              <w:spacing w:before="36" w:after="36"/>
              <w:ind w:firstLine="720"/>
              <w:rPr>
                <w:rFonts w:ascii="Times New Roman" w:eastAsia="Times New Roman" w:hAnsi="Times New Roman" w:cs="Times New Roman"/>
                <w:color w:val="000000"/>
              </w:rPr>
            </w:pPr>
            <w:r>
              <w:rPr>
                <w:rFonts w:ascii="Times New Roman" w:eastAsia="Times New Roman" w:hAnsi="Times New Roman" w:cs="Times New Roman"/>
                <w:color w:val="000000"/>
              </w:rPr>
              <w:t>1.295</w:t>
            </w:r>
          </w:p>
        </w:tc>
      </w:tr>
    </w:tbl>
    <w:p w14:paraId="08E2C3AD" w14:textId="77777777" w:rsidR="00CC056E" w:rsidRDefault="00CC056E">
      <w:pPr>
        <w:pStyle w:val="Heading2"/>
        <w:spacing w:line="480" w:lineRule="auto"/>
        <w:jc w:val="left"/>
      </w:pPr>
      <w:bookmarkStart w:id="164" w:name="eikq8i5hkx6p" w:colFirst="0" w:colLast="0"/>
      <w:bookmarkEnd w:id="164"/>
    </w:p>
    <w:p w14:paraId="7E797200" w14:textId="77777777" w:rsidR="00CC056E" w:rsidRDefault="00000000">
      <w:pPr>
        <w:pStyle w:val="Heading2"/>
        <w:spacing w:line="480" w:lineRule="auto"/>
        <w:jc w:val="left"/>
      </w:pPr>
      <w:r>
        <w:t>3.3 Model diagnostics</w:t>
      </w:r>
    </w:p>
    <w:p w14:paraId="14176602" w14:textId="77777777" w:rsidR="00CC056E" w:rsidRDefault="00000000">
      <w:pPr>
        <w:pBdr>
          <w:top w:val="nil"/>
          <w:left w:val="nil"/>
          <w:bottom w:val="nil"/>
          <w:right w:val="nil"/>
          <w:between w:val="nil"/>
        </w:pBdr>
        <w:spacing w:before="120" w:after="240"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Convergence and reliability of the Bayesian model were assessed through comprehensive diagnostics. All parameters (</w:t>
      </w:r>
      <w:hyperlink r:id="rId28">
        <w:r w:rsidR="00CC056E">
          <w:rPr>
            <w:rFonts w:ascii="Times New Roman" w:eastAsia="Times New Roman" w:hAnsi="Times New Roman" w:cs="Times New Roman"/>
            <w:color w:val="156082"/>
          </w:rPr>
          <w:t>SI Appendix, Table S1</w:t>
        </w:r>
      </w:hyperlink>
      <w:r>
        <w:rPr>
          <w:rFonts w:ascii="Times New Roman" w:eastAsia="Times New Roman" w:hAnsi="Times New Roman" w:cs="Times New Roman"/>
          <w:color w:val="000000"/>
        </w:rPr>
        <w:t>) exhibited reliable Gelman-Rubin convergence statistics (</w:t>
      </w:r>
      <m:oMath>
        <m:acc>
          <m:accPr>
            <m:ctrlPr>
              <w:rPr>
                <w:rFonts w:ascii="Cambria Math" w:eastAsia="Cambria Math" w:hAnsi="Cambria Math" w:cs="Cambria Math"/>
                <w:color w:val="000000"/>
              </w:rPr>
            </m:ctrlPr>
          </m:accPr>
          <m:e>
            <m:r>
              <w:rPr>
                <w:rFonts w:ascii="Cambria Math" w:eastAsia="Cambria Math" w:hAnsi="Cambria Math" w:cs="Cambria Math"/>
                <w:color w:val="000000"/>
              </w:rPr>
              <m:t>R</m:t>
            </m:r>
          </m:e>
        </m:acc>
        <m:r>
          <w:rPr>
            <w:rFonts w:ascii="Cambria Math" w:eastAsia="Cambria Math" w:hAnsi="Cambria Math" w:cs="Cambria Math"/>
            <w:color w:val="000000"/>
          </w:rPr>
          <m:t>&lt;1.01</m:t>
        </m:r>
      </m:oMath>
      <w:r>
        <w:rPr>
          <w:rFonts w:ascii="Times New Roman" w:eastAsia="Times New Roman" w:hAnsi="Times New Roman" w:cs="Times New Roman"/>
          <w:color w:val="000000"/>
        </w:rPr>
        <w:t>) and effective sample sizes (ESS) exceeding 1000 per parameter, indicating successful convergence and efficient mixing of the four independent chains (</w:t>
      </w:r>
      <w:hyperlink r:id="rId29">
        <w:r w:rsidR="00CC056E">
          <w:rPr>
            <w:rFonts w:ascii="Times New Roman" w:eastAsia="Times New Roman" w:hAnsi="Times New Roman" w:cs="Times New Roman"/>
            <w:color w:val="156082"/>
          </w:rPr>
          <w:t>SI Appendix, Fig. S3</w:t>
        </w:r>
      </w:hyperlink>
      <w:hyperlink r:id="rId30">
        <w:r w:rsidR="00CC056E">
          <w:rPr>
            <w:rFonts w:ascii="Times New Roman" w:eastAsia="Times New Roman" w:hAnsi="Times New Roman" w:cs="Times New Roman"/>
            <w:i/>
            <w:color w:val="156082"/>
          </w:rPr>
          <w:t>A</w:t>
        </w:r>
      </w:hyperlink>
      <w:r>
        <w:rPr>
          <w:rFonts w:ascii="Times New Roman" w:eastAsia="Times New Roman" w:hAnsi="Times New Roman" w:cs="Times New Roman"/>
          <w:color w:val="000000"/>
        </w:rPr>
        <w:t>). No divergent transitions were detected during sampling, and the maximum tree depth was not exceeded, indicating no issues with divergence or exploration limits (</w:t>
      </w:r>
      <w:hyperlink r:id="rId31">
        <w:r w:rsidR="00CC056E">
          <w:rPr>
            <w:rFonts w:ascii="Times New Roman" w:eastAsia="Times New Roman" w:hAnsi="Times New Roman" w:cs="Times New Roman"/>
            <w:color w:val="156082"/>
          </w:rPr>
          <w:t>SI Appendix, Fig. S3</w:t>
        </w:r>
      </w:hyperlink>
      <w:hyperlink r:id="rId32">
        <w:r w:rsidR="00CC056E">
          <w:rPr>
            <w:rFonts w:ascii="Times New Roman" w:eastAsia="Times New Roman" w:hAnsi="Times New Roman" w:cs="Times New Roman"/>
            <w:i/>
            <w:color w:val="156082"/>
          </w:rPr>
          <w:t>B</w:t>
        </w:r>
      </w:hyperlink>
      <w:r>
        <w:rPr>
          <w:rFonts w:ascii="Times New Roman" w:eastAsia="Times New Roman" w:hAnsi="Times New Roman" w:cs="Times New Roman"/>
          <w:color w:val="000000"/>
        </w:rPr>
        <w:t xml:space="preserve">). The posterior likelihood demonstrated convergence before the </w:t>
      </w:r>
      <w:r>
        <w:rPr>
          <w:rFonts w:ascii="Times New Roman" w:eastAsia="Times New Roman" w:hAnsi="Times New Roman" w:cs="Times New Roman"/>
          <w:color w:val="000000"/>
        </w:rPr>
        <w:lastRenderedPageBreak/>
        <w:t>sampling phase began, with all chains exhibiting high mixing, confirming robust exploration of the parameter space (</w:t>
      </w:r>
      <w:hyperlink r:id="rId33">
        <w:r w:rsidR="00CC056E">
          <w:rPr>
            <w:rFonts w:ascii="Times New Roman" w:eastAsia="Times New Roman" w:hAnsi="Times New Roman" w:cs="Times New Roman"/>
            <w:color w:val="156082"/>
          </w:rPr>
          <w:t>SI Appendix, Fig. S3</w:t>
        </w:r>
      </w:hyperlink>
      <w:hyperlink r:id="rId34">
        <w:r w:rsidR="00CC056E">
          <w:rPr>
            <w:rFonts w:ascii="Times New Roman" w:eastAsia="Times New Roman" w:hAnsi="Times New Roman" w:cs="Times New Roman"/>
            <w:i/>
            <w:color w:val="156082"/>
          </w:rPr>
          <w:t>B</w:t>
        </w:r>
      </w:hyperlink>
      <w:r>
        <w:rPr>
          <w:rFonts w:ascii="Times New Roman" w:eastAsia="Times New Roman" w:hAnsi="Times New Roman" w:cs="Times New Roman"/>
          <w:color w:val="000000"/>
        </w:rPr>
        <w:t>).</w:t>
      </w:r>
    </w:p>
    <w:p w14:paraId="60B125E1" w14:textId="77777777" w:rsidR="00CC056E" w:rsidRDefault="00000000">
      <w:pPr>
        <w:pBdr>
          <w:top w:val="nil"/>
          <w:left w:val="nil"/>
          <w:bottom w:val="nil"/>
          <w:right w:val="nil"/>
          <w:between w:val="nil"/>
        </w:pBdr>
        <w:spacing w:before="120" w:after="240"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Prior sensitivity analyses revealed that posterior estimates differed from priors, demonstrating that the posteriors were appropriately updated based on the observed data rather than being heavily influenced by prior assumptions (</w:t>
      </w:r>
      <w:hyperlink r:id="rId35">
        <w:r w:rsidR="00CC056E">
          <w:rPr>
            <w:rFonts w:ascii="Times New Roman" w:eastAsia="Times New Roman" w:hAnsi="Times New Roman" w:cs="Times New Roman"/>
            <w:color w:val="156082"/>
          </w:rPr>
          <w:t>SI Appendix, Fig. S4</w:t>
        </w:r>
      </w:hyperlink>
      <w:r>
        <w:rPr>
          <w:rFonts w:ascii="Times New Roman" w:eastAsia="Times New Roman" w:hAnsi="Times New Roman" w:cs="Times New Roman"/>
          <w:color w:val="000000"/>
        </w:rPr>
        <w:t>). Additionally, the posterior predictive checks (PPC) demonstrated that the model reliably reproduced the observed data, supporting the validity of parameter estimates (</w:t>
      </w:r>
      <w:hyperlink r:id="rId36">
        <w:r w:rsidR="00CC056E">
          <w:rPr>
            <w:rFonts w:ascii="Times New Roman" w:eastAsia="Times New Roman" w:hAnsi="Times New Roman" w:cs="Times New Roman"/>
            <w:color w:val="156082"/>
          </w:rPr>
          <w:t>SI Appendix, Fig. S5</w:t>
        </w:r>
      </w:hyperlink>
      <w:r>
        <w:rPr>
          <w:rFonts w:ascii="Times New Roman" w:eastAsia="Times New Roman" w:hAnsi="Times New Roman" w:cs="Times New Roman"/>
          <w:color w:val="000000"/>
        </w:rPr>
        <w:t>). Collectively, these diagnostics confirm the reliability and validity of the Bayesian model used here.</w:t>
      </w:r>
    </w:p>
    <w:p w14:paraId="070709B3" w14:textId="77777777" w:rsidR="00CC056E" w:rsidRDefault="00000000">
      <w:pPr>
        <w:pStyle w:val="Heading1"/>
        <w:numPr>
          <w:ilvl w:val="0"/>
          <w:numId w:val="1"/>
        </w:numPr>
        <w:spacing w:line="480" w:lineRule="auto"/>
      </w:pPr>
      <w:bookmarkStart w:id="165" w:name="aha56tcw2m4u" w:colFirst="0" w:colLast="0"/>
      <w:bookmarkEnd w:id="165"/>
      <w:r>
        <w:t>Discussion</w:t>
      </w:r>
    </w:p>
    <w:p w14:paraId="340BCD27" w14:textId="77777777" w:rsidR="00CC056E" w:rsidRDefault="00000000">
      <w:pPr>
        <w:pStyle w:val="Heading2"/>
        <w:spacing w:line="480" w:lineRule="auto"/>
        <w:jc w:val="left"/>
      </w:pPr>
      <w:bookmarkStart w:id="166" w:name="1yhofi4b4lvg" w:colFirst="0" w:colLast="0"/>
      <w:bookmarkEnd w:id="166"/>
      <w:r>
        <w:t>4.1 A new dimension of biodiversity monitoring</w:t>
      </w:r>
    </w:p>
    <w:p w14:paraId="43CA22B1" w14:textId="77777777" w:rsidR="00CC056E" w:rsidRDefault="00000000">
      <w:pPr>
        <w:pBdr>
          <w:top w:val="nil"/>
          <w:left w:val="nil"/>
          <w:bottom w:val="nil"/>
          <w:right w:val="nil"/>
          <w:between w:val="nil"/>
        </w:pBdr>
        <w:spacing w:before="120" w:after="240"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 xml:space="preserve">Our study shows, for the first time, </w:t>
      </w:r>
      <w:del w:id="167" w:author="Aden Yincheong Ip" w:date="2025-10-13T22:23:00Z">
        <w:r>
          <w:rPr>
            <w:rFonts w:ascii="Times New Roman" w:eastAsia="Times New Roman" w:hAnsi="Times New Roman" w:cs="Times New Roman"/>
            <w:color w:val="000000"/>
          </w:rPr>
          <w:delText>that</w:delText>
        </w:r>
      </w:del>
      <w:r>
        <w:rPr>
          <w:rFonts w:ascii="Times New Roman" w:eastAsia="Times New Roman" w:hAnsi="Times New Roman" w:cs="Times New Roman"/>
          <w:color w:val="000000"/>
        </w:rPr>
        <w:t xml:space="preserve"> </w:t>
      </w:r>
      <w:ins w:id="168" w:author="Aden Yincheong Ip" w:date="2025-10-13T22:21:00Z">
        <w:r>
          <w:rPr>
            <w:rFonts w:ascii="Times New Roman" w:eastAsia="Times New Roman" w:hAnsi="Times New Roman" w:cs="Times New Roman"/>
            <w:color w:val="000000"/>
          </w:rPr>
          <w:t xml:space="preserve">a field-based proof-of-concept that </w:t>
        </w:r>
      </w:ins>
      <w:r>
        <w:rPr>
          <w:rFonts w:ascii="Times New Roman" w:eastAsia="Times New Roman" w:hAnsi="Times New Roman" w:cs="Times New Roman"/>
          <w:color w:val="000000"/>
        </w:rPr>
        <w:t xml:space="preserve">passive airborne eDNA sampling can </w:t>
      </w:r>
      <w:del w:id="169" w:author="Aden Yincheong Ip" w:date="2025-10-13T22:24:00Z">
        <w:r>
          <w:rPr>
            <w:rFonts w:ascii="Times New Roman" w:eastAsia="Times New Roman" w:hAnsi="Times New Roman" w:cs="Times New Roman"/>
            <w:color w:val="000000"/>
          </w:rPr>
          <w:delText xml:space="preserve">reliably </w:delText>
        </w:r>
      </w:del>
      <w:r>
        <w:rPr>
          <w:rFonts w:ascii="Times New Roman" w:eastAsia="Times New Roman" w:hAnsi="Times New Roman" w:cs="Times New Roman"/>
          <w:color w:val="000000"/>
        </w:rPr>
        <w:t>capture and track molecular signals from aquatic organisms. In this system—Coho salmon in a hatchery-controlled river reach—fully passive airborne eDNA sampling (no active airflow) recovered salmon genetic material and covaried with water eDNA concentrations and visual counts of salmon across six weekly sampling events, providing proof-of-concept in this context that the air and water assays reflected a common underlying phenomenon. This suggests a new and complementary pathway for assessing aquatic biodiversity – through the air, without ever touching the water. In salmon-spawning streams, genetic material from the river is transported into the air likely by evaporation, bubble-burst aerosolization at riffles and splashes, and the rigorous churning of spawning fish</w:t>
      </w:r>
      <w:r>
        <w:rPr>
          <w:rFonts w:ascii="Times New Roman" w:eastAsia="Times New Roman" w:hAnsi="Times New Roman" w:cs="Times New Roman"/>
          <w:color w:val="000000"/>
          <w:vertAlign w:val="superscript"/>
        </w:rPr>
        <w:t>35,36</w:t>
      </w:r>
      <w:r>
        <w:rPr>
          <w:rFonts w:ascii="Times New Roman" w:eastAsia="Times New Roman" w:hAnsi="Times New Roman" w:cs="Times New Roman"/>
          <w:color w:val="000000"/>
        </w:rPr>
        <w:t xml:space="preserve">. Collections from multiple passive samplers, when compared with conventional water-based eDNA assays </w:t>
      </w:r>
      <w:r>
        <w:rPr>
          <w:rFonts w:ascii="Times New Roman" w:eastAsia="Times New Roman" w:hAnsi="Times New Roman" w:cs="Times New Roman"/>
          <w:color w:val="000000"/>
        </w:rPr>
        <w:lastRenderedPageBreak/>
        <w:t>and daily visual counts, were consistent with a quantitative relationship between airborne eDNA concentration and salmon density.</w:t>
      </w:r>
    </w:p>
    <w:p w14:paraId="3CA1ABC1" w14:textId="77777777" w:rsidR="00CC056E" w:rsidRDefault="00000000">
      <w:pPr>
        <w:pBdr>
          <w:top w:val="nil"/>
          <w:left w:val="nil"/>
          <w:bottom w:val="nil"/>
          <w:right w:val="nil"/>
          <w:between w:val="nil"/>
        </w:pBdr>
        <w:spacing w:before="120" w:after="240"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Detections of aquatic taxa in airborne surveys are often dismissed as contamination</w:t>
      </w:r>
      <w:r>
        <w:rPr>
          <w:rFonts w:ascii="Times New Roman" w:eastAsia="Times New Roman" w:hAnsi="Times New Roman" w:cs="Times New Roman"/>
          <w:color w:val="000000"/>
          <w:vertAlign w:val="superscript"/>
        </w:rPr>
        <w:t>15,17–19</w:t>
      </w:r>
      <w:r>
        <w:rPr>
          <w:rFonts w:ascii="Times New Roman" w:eastAsia="Times New Roman" w:hAnsi="Times New Roman" w:cs="Times New Roman"/>
          <w:color w:val="000000"/>
        </w:rPr>
        <w:t>. Our data suggest otherwise. In this system, the airborne salmon eDNA signal is consistent with an ecological origin rather than laboratory or procedural artifact. Additionally, it is likely that environmental conditions such as wind speed, relative humidity, and temperature can determine the spatial and temporal distribution of the aerosolized aquatic eDNA</w:t>
      </w:r>
      <w:r>
        <w:rPr>
          <w:rFonts w:ascii="Times New Roman" w:eastAsia="Times New Roman" w:hAnsi="Times New Roman" w:cs="Times New Roman"/>
          <w:color w:val="000000"/>
          <w:vertAlign w:val="superscript"/>
        </w:rPr>
        <w:t>37,38</w:t>
      </w:r>
      <w:r>
        <w:rPr>
          <w:rFonts w:ascii="Times New Roman" w:eastAsia="Times New Roman" w:hAnsi="Times New Roman" w:cs="Times New Roman"/>
          <w:color w:val="000000"/>
        </w:rPr>
        <w:t>. For example, high humidity and rainfall force rapid settling and very localized deposition while dry, windy conditions might carry genetic plumes further distances downwind</w:t>
      </w:r>
      <w:r>
        <w:rPr>
          <w:rFonts w:ascii="Times New Roman" w:eastAsia="Times New Roman" w:hAnsi="Times New Roman" w:cs="Times New Roman"/>
          <w:color w:val="000000"/>
          <w:vertAlign w:val="superscript"/>
        </w:rPr>
        <w:t>39,40</w:t>
      </w:r>
      <w:r>
        <w:rPr>
          <w:rFonts w:ascii="Times New Roman" w:eastAsia="Times New Roman" w:hAnsi="Times New Roman" w:cs="Times New Roman"/>
          <w:color w:val="000000"/>
        </w:rPr>
        <w:t>. Although quantifying these effects was beyond the scope of this study, they – together with hydrological variables – should be considered when evaluating how passive samplers capture transient pulses of biological activity.</w:t>
      </w:r>
    </w:p>
    <w:p w14:paraId="2146E195" w14:textId="77777777" w:rsidR="00CC056E" w:rsidRDefault="00000000">
      <w:pPr>
        <w:pStyle w:val="Heading2"/>
        <w:spacing w:line="480" w:lineRule="auto"/>
        <w:jc w:val="left"/>
      </w:pPr>
      <w:bookmarkStart w:id="170" w:name="jb00rerv1qnj" w:colFirst="0" w:colLast="0"/>
      <w:bookmarkEnd w:id="170"/>
      <w:r>
        <w:t>4.2 How sampler design may shape signal detection</w:t>
      </w:r>
    </w:p>
    <w:p w14:paraId="3748DC22" w14:textId="77777777" w:rsidR="00CC056E" w:rsidRDefault="00000000">
      <w:pPr>
        <w:pBdr>
          <w:top w:val="nil"/>
          <w:left w:val="nil"/>
          <w:bottom w:val="nil"/>
          <w:right w:val="nil"/>
          <w:between w:val="nil"/>
        </w:pBdr>
        <w:spacing w:before="120" w:after="240"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interpretations below are mechanistic hypotheses consistent with our observed patterns and prior studies; we did not test these mechanisms directly. In concordance with other studies tracking </w:t>
      </w:r>
      <w:proofErr w:type="gramStart"/>
      <w:r>
        <w:rPr>
          <w:rFonts w:ascii="Times New Roman" w:eastAsia="Times New Roman" w:hAnsi="Times New Roman" w:cs="Times New Roman"/>
          <w:color w:val="000000"/>
        </w:rPr>
        <w:t>real</w:t>
      </w:r>
      <w:proofErr w:type="gramEnd"/>
      <w:r>
        <w:rPr>
          <w:rFonts w:ascii="Times New Roman" w:eastAsia="Times New Roman" w:hAnsi="Times New Roman" w:cs="Times New Roman"/>
          <w:color w:val="000000"/>
        </w:rPr>
        <w:t xml:space="preserve"> biological life</w:t>
      </w:r>
      <w:r>
        <w:rPr>
          <w:rFonts w:ascii="Times New Roman" w:eastAsia="Times New Roman" w:hAnsi="Times New Roman" w:cs="Times New Roman"/>
          <w:color w:val="000000"/>
          <w:vertAlign w:val="superscript"/>
        </w:rPr>
        <w:t>41</w:t>
      </w:r>
      <w:r>
        <w:rPr>
          <w:rFonts w:ascii="Times New Roman" w:eastAsia="Times New Roman" w:hAnsi="Times New Roman" w:cs="Times New Roman"/>
          <w:color w:val="000000"/>
        </w:rPr>
        <w:t xml:space="preserve">, our </w:t>
      </w:r>
      <w:ins w:id="171" w:author="Aden Yincheong Ip" w:date="2025-10-09T19:09:00Z">
        <w:r>
          <w:rPr>
            <w:rFonts w:ascii="Times New Roman" w:eastAsia="Times New Roman" w:hAnsi="Times New Roman" w:cs="Times New Roman"/>
            <w:color w:val="000000"/>
          </w:rPr>
          <w:t xml:space="preserve">passive filters deployed for </w:t>
        </w:r>
      </w:ins>
      <w:r>
        <w:rPr>
          <w:rFonts w:ascii="Times New Roman" w:eastAsia="Times New Roman" w:hAnsi="Times New Roman" w:cs="Times New Roman"/>
          <w:color w:val="000000"/>
        </w:rPr>
        <w:t>24-hour</w:t>
      </w:r>
      <w:ins w:id="172" w:author="Aden Yincheong Ip" w:date="2025-10-09T19:09:00Z">
        <w:r>
          <w:rPr>
            <w:rFonts w:ascii="Times New Roman" w:eastAsia="Times New Roman" w:hAnsi="Times New Roman" w:cs="Times New Roman"/>
            <w:color w:val="000000"/>
          </w:rPr>
          <w:t>s</w:t>
        </w:r>
      </w:ins>
      <w:r>
        <w:rPr>
          <w:rFonts w:ascii="Times New Roman" w:eastAsia="Times New Roman" w:hAnsi="Times New Roman" w:cs="Times New Roman"/>
          <w:color w:val="000000"/>
        </w:rPr>
        <w:t xml:space="preserve"> </w:t>
      </w:r>
      <w:del w:id="173" w:author="Aden Yincheong Ip" w:date="2025-10-09T19:09:00Z">
        <w:r>
          <w:rPr>
            <w:rFonts w:ascii="Times New Roman" w:eastAsia="Times New Roman" w:hAnsi="Times New Roman" w:cs="Times New Roman"/>
            <w:color w:val="000000"/>
          </w:rPr>
          <w:delText xml:space="preserve">deployments passive filters </w:delText>
        </w:r>
      </w:del>
      <w:r>
        <w:rPr>
          <w:rFonts w:ascii="Times New Roman" w:eastAsia="Times New Roman" w:hAnsi="Times New Roman" w:cs="Times New Roman"/>
          <w:color w:val="000000"/>
        </w:rPr>
        <w:t>(vertically oriented gelatin and PTFE) acted as higher-resolution “fish-activity” samplers. Such processes can occur due to ambient air currents likely sweeping fine, splash-generated aerosols rich in salmon DNA onto filter membranes, yielding traces of DNA that could rise and fall in sync with live fish counts and water-eDNA levels</w:t>
      </w:r>
      <w:r>
        <w:rPr>
          <w:rFonts w:ascii="Times New Roman" w:eastAsia="Times New Roman" w:hAnsi="Times New Roman" w:cs="Times New Roman"/>
          <w:color w:val="000000"/>
          <w:vertAlign w:val="superscript"/>
        </w:rPr>
        <w:t>42</w:t>
      </w:r>
      <w:r>
        <w:rPr>
          <w:rFonts w:ascii="Times New Roman" w:eastAsia="Times New Roman" w:hAnsi="Times New Roman" w:cs="Times New Roman"/>
          <w:color w:val="000000"/>
        </w:rPr>
        <w:t xml:space="preserve">. In contrast, the large horizontal tray of deionized water seemed to function more like a hydraulic-driven deposition trap. The tray saw a steady accumulation of eDNA over the six weeks and thus could have been collecting more coarse </w:t>
      </w:r>
      <w:r>
        <w:rPr>
          <w:rFonts w:ascii="Times New Roman" w:eastAsia="Times New Roman" w:hAnsi="Times New Roman" w:cs="Times New Roman"/>
          <w:color w:val="000000"/>
        </w:rPr>
        <w:lastRenderedPageBreak/>
        <w:t>spray, foam, and decay-derived particulates from river turbulence and from decomposing carcasses</w:t>
      </w:r>
      <w:r>
        <w:rPr>
          <w:rFonts w:ascii="Times New Roman" w:eastAsia="Times New Roman" w:hAnsi="Times New Roman" w:cs="Times New Roman"/>
          <w:color w:val="000000"/>
          <w:vertAlign w:val="superscript"/>
        </w:rPr>
        <w:t>36,43</w:t>
      </w:r>
      <w:r>
        <w:rPr>
          <w:rFonts w:ascii="Times New Roman" w:eastAsia="Times New Roman" w:hAnsi="Times New Roman" w:cs="Times New Roman"/>
          <w:color w:val="000000"/>
        </w:rPr>
        <w:t>. Because salmon carcasses often remain in shallow banks and backwaters as the spawning season progresses, it is plausible that river turbulence and discharge could generate larger droplets over decomposing tissue, potentially facilitating eDNA dispersal</w:t>
      </w:r>
      <w:r>
        <w:rPr>
          <w:rFonts w:ascii="Times New Roman" w:eastAsia="Times New Roman" w:hAnsi="Times New Roman" w:cs="Times New Roman"/>
          <w:color w:val="000000"/>
          <w:vertAlign w:val="superscript"/>
        </w:rPr>
        <w:t>35,44</w:t>
      </w:r>
      <w:r>
        <w:rPr>
          <w:rFonts w:ascii="Times New Roman" w:eastAsia="Times New Roman" w:hAnsi="Times New Roman" w:cs="Times New Roman"/>
          <w:color w:val="000000"/>
        </w:rPr>
        <w:t>. Although to our knowledge there is no study that has investigated this process in particular, we hypothesize that the coarse droplets settle rapidly and dominate deposition on horizontal collectors while the fine fraction produced by active fish movement could be more volatile and under-represented. This could explain the more discrete nature of signals recovered from gelatin and PTFE filters vs. the more cumulative signal of the water tray (which may integrate both flow-driven and decay-driven processes into a steadily rising accumulation curve).</w:t>
      </w:r>
      <w:ins w:id="174" w:author="Aden Yincheong Ip" w:date="2025-10-09T22:11:00Z">
        <w:r>
          <w:rPr>
            <w:rFonts w:ascii="Times New Roman" w:eastAsia="Times New Roman" w:hAnsi="Times New Roman" w:cs="Times New Roman"/>
            <w:color w:val="000000"/>
          </w:rPr>
          <w:t xml:space="preserve"> While carcass-derived particulates are a plausible contributor to the cumulative signal observed in the horizontal tray, we did not directly </w:t>
        </w:r>
        <w:r>
          <w:rPr>
            <w:rFonts w:ascii="Times New Roman" w:eastAsia="Times New Roman" w:hAnsi="Times New Roman" w:cs="Times New Roman"/>
            <w:rPrChange w:id="175" w:author="Aden Yincheong Ip" w:date="2025-10-09T22:11:00Z">
              <w:rPr>
                <w:rFonts w:ascii="Times New Roman" w:eastAsia="Times New Roman" w:hAnsi="Times New Roman" w:cs="Times New Roman"/>
                <w:color w:val="000000"/>
              </w:rPr>
            </w:rPrChange>
          </w:rPr>
          <w:t>quantify the relative contributions of carcass material and live shedding</w:t>
        </w:r>
        <w:r>
          <w:rPr>
            <w:rFonts w:ascii="Times New Roman" w:eastAsia="Times New Roman" w:hAnsi="Times New Roman" w:cs="Times New Roman"/>
            <w:color w:val="000000"/>
          </w:rPr>
          <w:t>. Disentangling these sources will require targeted experiments that track release from live fish and from decomposing tissue under controlled conditions.</w:t>
        </w:r>
      </w:ins>
    </w:p>
    <w:p w14:paraId="0131D760" w14:textId="160D40AB" w:rsidR="00CC056E" w:rsidRDefault="00000000">
      <w:pPr>
        <w:pBdr>
          <w:top w:val="nil"/>
          <w:left w:val="nil"/>
          <w:bottom w:val="nil"/>
          <w:right w:val="nil"/>
          <w:between w:val="nil"/>
        </w:pBdr>
        <w:spacing w:before="120" w:after="240"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The filter materials and operational context also shaped the air sampling performance. PTFE filters, known for their durability, delivered the most consistent results of all the passive filtration methods; gelatin filters yielded the highest sensitivity but showed greater variability; mixed cellulose ester filters captured negligible airborne DNA; and the open tray, with roughly 50 times more surface area than the vertical filters, recovered the highest total DNA yield. These samplers can respond differently to weather primarily due to their material composition. In the physical form, through our visual observations when handling the air samples, PTFE filters are generally unaffected by rain (always intact when retrieved), whereas gelatin filters typically dissolve when wet. Housing is another tunable design variable</w:t>
      </w:r>
      <w:r>
        <w:rPr>
          <w:rFonts w:ascii="Times New Roman" w:eastAsia="Times New Roman" w:hAnsi="Times New Roman" w:cs="Times New Roman"/>
          <w:color w:val="000000"/>
          <w:vertAlign w:val="superscript"/>
        </w:rPr>
        <w:t>13</w:t>
      </w:r>
      <w:r>
        <w:rPr>
          <w:rFonts w:ascii="Times New Roman" w:eastAsia="Times New Roman" w:hAnsi="Times New Roman" w:cs="Times New Roman"/>
          <w:color w:val="000000"/>
        </w:rPr>
        <w:t xml:space="preserve">: enclosed or rain-shielded filter </w:t>
      </w:r>
      <w:r>
        <w:rPr>
          <w:rFonts w:ascii="Times New Roman" w:eastAsia="Times New Roman" w:hAnsi="Times New Roman" w:cs="Times New Roman"/>
          <w:color w:val="000000"/>
        </w:rPr>
        <w:lastRenderedPageBreak/>
        <w:t>holders may mitigate wetting and UV exposure while maintaining deposition. Our deployments used open holders, which likely contributed to wetting of gelatin filters during rain events. Additionally, the environmental variables might introduce some untestable trade-offs. For example, heavy rain can dilute the accumulated eDNA but may also scour additional airborne or splash-borne DNA into the water. Real-world debris, such as leaves, insects, sediment, can also wash into the tray, increasing the risk of clogging or necessitating pre-filtration before DNA extraction. Rain and wind can also deliver non-local DNA to open trays; while the time-matched concordance with co-located water eDNA and visual counts (Fig</w:t>
      </w:r>
      <w:del w:id="176" w:author="Gledis Guri" w:date="2025-10-13T18:26:00Z" w16du:dateUtc="2025-10-14T01:26:00Z">
        <w:r w:rsidDel="001C5866">
          <w:rPr>
            <w:rFonts w:ascii="Times New Roman" w:eastAsia="Times New Roman" w:hAnsi="Times New Roman" w:cs="Times New Roman"/>
            <w:color w:val="000000"/>
          </w:rPr>
          <w:delText xml:space="preserve">. </w:delText>
        </w:r>
      </w:del>
      <w:ins w:id="177" w:author="Gledis Guri" w:date="2025-10-13T18:26:00Z" w16du:dateUtc="2025-10-14T01:26:00Z">
        <w:r w:rsidR="001C5866">
          <w:rPr>
            <w:rFonts w:ascii="Times New Roman" w:eastAsia="Times New Roman" w:hAnsi="Times New Roman" w:cs="Times New Roman"/>
            <w:color w:val="000000"/>
          </w:rPr>
          <w:t xml:space="preserve">ure </w:t>
        </w:r>
      </w:ins>
      <w:r>
        <w:rPr>
          <w:rFonts w:ascii="Times New Roman" w:eastAsia="Times New Roman" w:hAnsi="Times New Roman" w:cs="Times New Roman"/>
          <w:color w:val="000000"/>
        </w:rPr>
        <w:t>2) argues for a predominantly local signal in this study, we cannot exclude external inputs. Although our sample size is too small to quantify these opposing effects, future work should explicitly test how precipitation intensity influences both concentration and total yield</w:t>
      </w:r>
      <w:r>
        <w:rPr>
          <w:rFonts w:ascii="Times New Roman" w:eastAsia="Times New Roman" w:hAnsi="Times New Roman" w:cs="Times New Roman"/>
          <w:color w:val="000000"/>
          <w:vertAlign w:val="superscript"/>
        </w:rPr>
        <w:t>12</w:t>
      </w:r>
      <w:r>
        <w:rPr>
          <w:rFonts w:ascii="Times New Roman" w:eastAsia="Times New Roman" w:hAnsi="Times New Roman" w:cs="Times New Roman"/>
          <w:color w:val="000000"/>
        </w:rPr>
        <w:t>. Targeted experiments with co-measured meteorology and particle data will be required to test these mechanisms (see Discussion 4.4).</w:t>
      </w:r>
    </w:p>
    <w:p w14:paraId="70203B3D" w14:textId="77777777" w:rsidR="00CC056E" w:rsidRDefault="00000000">
      <w:pPr>
        <w:pStyle w:val="Heading2"/>
        <w:spacing w:line="480" w:lineRule="auto"/>
        <w:jc w:val="left"/>
      </w:pPr>
      <w:bookmarkStart w:id="178" w:name="dm6wsn64xlq" w:colFirst="0" w:colLast="0"/>
      <w:bookmarkEnd w:id="178"/>
      <w:r>
        <w:t>4.3 Airborne eDNA as a fraction of waterborne eDNA</w:t>
      </w:r>
    </w:p>
    <w:p w14:paraId="1F8D8A4D" w14:textId="77777777" w:rsidR="00CC056E" w:rsidRDefault="00000000">
      <w:pPr>
        <w:pBdr>
          <w:top w:val="nil"/>
          <w:left w:val="nil"/>
          <w:bottom w:val="nil"/>
          <w:right w:val="nil"/>
          <w:between w:val="nil"/>
        </w:pBdr>
        <w:spacing w:before="120" w:after="240" w:line="480" w:lineRule="auto"/>
        <w:ind w:firstLine="720"/>
        <w:rPr>
          <w:rFonts w:ascii="Times New Roman" w:eastAsia="Times New Roman" w:hAnsi="Times New Roman" w:cs="Times New Roman"/>
          <w:color w:val="000000"/>
        </w:rPr>
      </w:pPr>
      <w:ins w:id="179" w:author="Aden Yincheong Ip" w:date="2025-10-09T21:58:00Z">
        <w:r>
          <w:rPr>
            <w:rFonts w:ascii="Times New Roman" w:eastAsia="Times New Roman" w:hAnsi="Times New Roman" w:cs="Times New Roman"/>
            <w:rPrChange w:id="180" w:author="Aden Yincheong Ip" w:date="2025-10-09T21:58:00Z">
              <w:rPr/>
            </w:rPrChange>
          </w:rPr>
          <w:t xml:space="preserve">Across airborne sampling approaches, airborne eDNA concentrations were approximately 25,000× lower than co-located water concentrations, with values by sampler spanning roughly 15,000–50,000×, </w:t>
        </w:r>
      </w:ins>
      <w:bookmarkStart w:id="181" w:name="5b6j45sny62b" w:colFirst="0" w:colLast="0"/>
      <w:bookmarkEnd w:id="181"/>
      <w:del w:id="182" w:author="Aden Yincheong Ip" w:date="2025-10-09T21:58:00Z">
        <w:r>
          <w:rPr>
            <w:rFonts w:ascii="Times New Roman" w:eastAsia="Times New Roman" w:hAnsi="Times New Roman" w:cs="Times New Roman"/>
            <w:rPrChange w:id="183" w:author="Aden Yincheong Ip" w:date="2025-10-09T21:58:00Z">
              <w:rPr>
                <w:rFonts w:ascii="Times New Roman" w:eastAsia="Times New Roman" w:hAnsi="Times New Roman" w:cs="Times New Roman"/>
                <w:color w:val="000000"/>
              </w:rPr>
            </w:rPrChange>
          </w:rPr>
          <w:delText>On average (among all airborne eDNA sampling approaches), our data showed that eDNA in the air was roughly 25,000 times less concentrated than in the water</w:delText>
        </w:r>
        <w:r>
          <w:rPr>
            <w:rFonts w:ascii="Times New Roman" w:eastAsia="Times New Roman" w:hAnsi="Times New Roman" w:cs="Times New Roman"/>
            <w:color w:val="000000"/>
          </w:rPr>
          <w:delText>,</w:delText>
        </w:r>
      </w:del>
      <w:r>
        <w:rPr>
          <w:rFonts w:ascii="Times New Roman" w:eastAsia="Times New Roman" w:hAnsi="Times New Roman" w:cs="Times New Roman"/>
          <w:color w:val="000000"/>
        </w:rPr>
        <w:t xml:space="preserve"> </w:t>
      </w:r>
      <w:ins w:id="184" w:author="Aden Yincheong Ip" w:date="2025-10-09T21:58:00Z">
        <w:r>
          <w:rPr>
            <w:rFonts w:ascii="Times New Roman" w:eastAsia="Times New Roman" w:hAnsi="Times New Roman" w:cs="Times New Roman"/>
            <w:rPrChange w:id="185" w:author="Aden Yincheong Ip" w:date="2025-10-09T21:58:00Z">
              <w:rPr>
                <w:rFonts w:ascii="Times New Roman" w:eastAsia="Times New Roman" w:hAnsi="Times New Roman" w:cs="Times New Roman"/>
                <w:color w:val="000000"/>
              </w:rPr>
            </w:rPrChange>
          </w:rPr>
          <w:t>at levels</w:t>
        </w:r>
        <w:del w:id="186" w:author="Aden Yincheong Ip" w:date="2025-10-09T21:58:00Z">
          <w:r>
            <w:rPr>
              <w:rFonts w:ascii="Times New Roman" w:eastAsia="Times New Roman" w:hAnsi="Times New Roman" w:cs="Times New Roman"/>
              <w:rPrChange w:id="187" w:author="Aden Yincheong Ip" w:date="2025-10-09T21:58:00Z">
                <w:rPr>
                  <w:rFonts w:ascii="Times New Roman" w:eastAsia="Times New Roman" w:hAnsi="Times New Roman" w:cs="Times New Roman"/>
                  <w:color w:val="000000"/>
                </w:rPr>
              </w:rPrChange>
            </w:rPr>
            <w:delText>which</w:delText>
          </w:r>
        </w:del>
      </w:ins>
      <w:del w:id="188" w:author="Aden Yincheong Ip" w:date="2025-10-09T21:58:00Z">
        <w:r>
          <w:rPr>
            <w:rFonts w:ascii="Times New Roman" w:eastAsia="Times New Roman" w:hAnsi="Times New Roman" w:cs="Times New Roman"/>
            <w:rPrChange w:id="189" w:author="Aden Yincheong Ip" w:date="2025-10-09T21:58:00Z">
              <w:rPr>
                <w:rFonts w:ascii="Times New Roman" w:eastAsia="Times New Roman" w:hAnsi="Times New Roman" w:cs="Times New Roman"/>
                <w:color w:val="000000"/>
              </w:rPr>
            </w:rPrChange>
          </w:rPr>
          <w:delText>at a level that</w:delText>
        </w:r>
      </w:del>
      <w:r>
        <w:rPr>
          <w:rFonts w:ascii="Times New Roman" w:eastAsia="Times New Roman" w:hAnsi="Times New Roman" w:cs="Times New Roman"/>
          <w:color w:val="000000"/>
        </w:rPr>
        <w:t xml:space="preserve"> </w:t>
      </w:r>
      <w:ins w:id="190" w:author="Aden Yincheong Ip" w:date="2025-10-13T22:31:00Z">
        <w:r>
          <w:rPr>
            <w:rFonts w:ascii="Times New Roman" w:eastAsia="Times New Roman" w:hAnsi="Times New Roman" w:cs="Times New Roman"/>
            <w:rPrChange w:id="191" w:author="Aden Yincheong Ip" w:date="2025-10-13T22:31:00Z">
              <w:rPr>
                <w:rFonts w:ascii="Times New Roman" w:eastAsia="Times New Roman" w:hAnsi="Times New Roman" w:cs="Times New Roman"/>
                <w:color w:val="000000"/>
              </w:rPr>
            </w:rPrChange>
          </w:rPr>
          <w:t>approaching</w:t>
        </w:r>
      </w:ins>
      <w:del w:id="192" w:author="Aden Yincheong Ip" w:date="2025-10-13T22:31:00Z">
        <w:r>
          <w:rPr>
            <w:rFonts w:ascii="Times New Roman" w:eastAsia="Times New Roman" w:hAnsi="Times New Roman" w:cs="Times New Roman"/>
            <w:rPrChange w:id="193" w:author="Aden Yincheong Ip" w:date="2025-10-13T22:31:00Z">
              <w:rPr>
                <w:rFonts w:ascii="Times New Roman" w:eastAsia="Times New Roman" w:hAnsi="Times New Roman" w:cs="Times New Roman"/>
                <w:color w:val="000000"/>
              </w:rPr>
            </w:rPrChange>
          </w:rPr>
          <w:delText>approach</w:delText>
        </w:r>
      </w:del>
      <w:ins w:id="194" w:author="Aden Yincheong Ip" w:date="2025-10-13T22:30:00Z">
        <w:del w:id="195" w:author="Aden Yincheong Ip" w:date="2025-10-13T22:31:00Z">
          <w:r>
            <w:rPr>
              <w:rFonts w:ascii="Times New Roman" w:eastAsia="Times New Roman" w:hAnsi="Times New Roman" w:cs="Times New Roman"/>
              <w:rPrChange w:id="196" w:author="Aden Yincheong Ip" w:date="2025-10-13T22:31:00Z">
                <w:rPr>
                  <w:rFonts w:ascii="Times New Roman" w:eastAsia="Times New Roman" w:hAnsi="Times New Roman" w:cs="Times New Roman"/>
                  <w:color w:val="000000"/>
                </w:rPr>
              </w:rPrChange>
            </w:rPr>
            <w:delText>ing</w:delText>
          </w:r>
        </w:del>
      </w:ins>
      <w:del w:id="197" w:author="Aden Yincheong Ip" w:date="2025-10-13T22:31:00Z">
        <w:r>
          <w:rPr>
            <w:rFonts w:ascii="Times New Roman" w:eastAsia="Times New Roman" w:hAnsi="Times New Roman" w:cs="Times New Roman"/>
            <w:rPrChange w:id="198" w:author="Aden Yincheong Ip" w:date="2025-10-13T22:31:00Z">
              <w:rPr>
                <w:rFonts w:ascii="Times New Roman" w:eastAsia="Times New Roman" w:hAnsi="Times New Roman" w:cs="Times New Roman"/>
                <w:color w:val="000000"/>
              </w:rPr>
            </w:rPrChange>
          </w:rPr>
          <w:delText>es</w:delText>
        </w:r>
      </w:del>
      <w:r>
        <w:rPr>
          <w:rFonts w:ascii="Times New Roman" w:eastAsia="Times New Roman" w:hAnsi="Times New Roman" w:cs="Times New Roman"/>
          <w:color w:val="000000"/>
        </w:rPr>
        <w:t xml:space="preserve"> the lower limits of qPCR detection. Informally, the air compartment can be viewed as a highly diluted reflection of the water signal at this site, but we emphasize this is a descriptive metaphor, not a tested mechanism. Despite this extreme dilution, our rigorous sampling, laboratory methods, and statistical models reliably picked up those sparse molecules, obtaining consistent, quantitative signals across the entire spawning season. To put this in perspective, dissolving a teaspoon of salt into a large aquarium yields a similar dilution magnitude: only a tiny fraction of </w:t>
      </w:r>
      <w:del w:id="199" w:author="Elizabeth Allan" w:date="2025-10-10T17:26:00Z">
        <w:r>
          <w:rPr>
            <w:rFonts w:ascii="Times New Roman" w:eastAsia="Times New Roman" w:hAnsi="Times New Roman" w:cs="Times New Roman"/>
            <w:color w:val="000000"/>
          </w:rPr>
          <w:delText xml:space="preserve">shed </w:delText>
        </w:r>
      </w:del>
      <w:r>
        <w:rPr>
          <w:rFonts w:ascii="Times New Roman" w:eastAsia="Times New Roman" w:hAnsi="Times New Roman" w:cs="Times New Roman"/>
          <w:color w:val="000000"/>
        </w:rPr>
        <w:t>DNA</w:t>
      </w:r>
      <w:ins w:id="200" w:author="Elizabeth Allan" w:date="2025-10-10T17:26:00Z">
        <w:r>
          <w:rPr>
            <w:rFonts w:ascii="Times New Roman" w:eastAsia="Times New Roman" w:hAnsi="Times New Roman" w:cs="Times New Roman"/>
            <w:color w:val="000000"/>
          </w:rPr>
          <w:t xml:space="preserve"> shed into the wa</w:t>
        </w:r>
        <w:r>
          <w:rPr>
            <w:rFonts w:ascii="Times New Roman" w:eastAsia="Times New Roman" w:hAnsi="Times New Roman" w:cs="Times New Roman"/>
            <w:rPrChange w:id="201" w:author="Elizabeth Allan" w:date="2025-10-10T17:26:00Z">
              <w:rPr>
                <w:rFonts w:ascii="Times New Roman" w:eastAsia="Times New Roman" w:hAnsi="Times New Roman" w:cs="Times New Roman"/>
                <w:color w:val="000000"/>
              </w:rPr>
            </w:rPrChange>
          </w:rPr>
          <w:t>ter</w:t>
        </w:r>
      </w:ins>
      <w:r>
        <w:rPr>
          <w:rFonts w:ascii="Times New Roman" w:eastAsia="Times New Roman" w:hAnsi="Times New Roman" w:cs="Times New Roman"/>
          <w:color w:val="000000"/>
        </w:rPr>
        <w:t xml:space="preserve"> ever makes </w:t>
      </w:r>
      <w:r>
        <w:rPr>
          <w:rFonts w:ascii="Times New Roman" w:eastAsia="Times New Roman" w:hAnsi="Times New Roman" w:cs="Times New Roman"/>
          <w:color w:val="000000"/>
        </w:rPr>
        <w:lastRenderedPageBreak/>
        <w:t xml:space="preserve">it into the overlying air, yet those few copies suffice to track real-time salmon activity. </w:t>
      </w:r>
      <w:proofErr w:type="gramStart"/>
      <w:r>
        <w:rPr>
          <w:rFonts w:ascii="Times New Roman" w:eastAsia="Times New Roman" w:hAnsi="Times New Roman" w:cs="Times New Roman"/>
          <w:color w:val="000000"/>
        </w:rPr>
        <w:t>In particular, vertically</w:t>
      </w:r>
      <w:proofErr w:type="gramEnd"/>
      <w:r>
        <w:rPr>
          <w:rFonts w:ascii="Times New Roman" w:eastAsia="Times New Roman" w:hAnsi="Times New Roman" w:cs="Times New Roman"/>
          <w:color w:val="000000"/>
        </w:rPr>
        <w:t xml:space="preserve"> oriented filters intercepted transient eDNA peaks that rose and fell</w:t>
      </w:r>
      <w:ins w:id="202" w:author="Aden Yincheong Ip" w:date="2025-10-13T22:31:00Z">
        <w:r>
          <w:rPr>
            <w:rFonts w:ascii="Times New Roman" w:eastAsia="Times New Roman" w:hAnsi="Times New Roman" w:cs="Times New Roman"/>
            <w:color w:val="000000"/>
          </w:rPr>
          <w:t xml:space="preserve"> b</w:t>
        </w:r>
        <w:r>
          <w:rPr>
            <w:rFonts w:ascii="Times New Roman" w:eastAsia="Times New Roman" w:hAnsi="Times New Roman" w:cs="Times New Roman"/>
            <w:rPrChange w:id="203" w:author="Aden Yincheong Ip" w:date="2025-10-13T22:31:00Z">
              <w:rPr>
                <w:rFonts w:ascii="Times New Roman" w:eastAsia="Times New Roman" w:hAnsi="Times New Roman" w:cs="Times New Roman"/>
                <w:color w:val="000000"/>
              </w:rPr>
            </w:rPrChange>
          </w:rPr>
          <w:t>roadly</w:t>
        </w:r>
      </w:ins>
      <w:r>
        <w:rPr>
          <w:rFonts w:ascii="Times New Roman" w:eastAsia="Times New Roman" w:hAnsi="Times New Roman" w:cs="Times New Roman"/>
          <w:color w:val="000000"/>
        </w:rPr>
        <w:t xml:space="preserve"> in concert with visual counts, </w:t>
      </w:r>
      <w:ins w:id="204" w:author="Aden Yincheong Ip" w:date="2025-10-13T22:25:00Z">
        <w:r>
          <w:rPr>
            <w:rFonts w:ascii="Times New Roman" w:eastAsia="Times New Roman" w:hAnsi="Times New Roman" w:cs="Times New Roman"/>
            <w:rPrChange w:id="205" w:author="Aden Yincheong Ip" w:date="2025-10-13T22:25:00Z">
              <w:rPr>
                <w:rFonts w:ascii="Times New Roman" w:eastAsia="Times New Roman" w:hAnsi="Times New Roman" w:cs="Times New Roman"/>
                <w:color w:val="000000"/>
              </w:rPr>
            </w:rPrChange>
          </w:rPr>
          <w:t>suggesting</w:t>
        </w:r>
      </w:ins>
      <w:del w:id="206" w:author="Aden Yincheong Ip" w:date="2025-10-13T22:25:00Z">
        <w:r>
          <w:rPr>
            <w:rFonts w:ascii="Times New Roman" w:eastAsia="Times New Roman" w:hAnsi="Times New Roman" w:cs="Times New Roman"/>
            <w:rPrChange w:id="207" w:author="Aden Yincheong Ip" w:date="2025-10-13T22:25:00Z">
              <w:rPr>
                <w:rFonts w:ascii="Times New Roman" w:eastAsia="Times New Roman" w:hAnsi="Times New Roman" w:cs="Times New Roman"/>
                <w:color w:val="000000"/>
              </w:rPr>
            </w:rPrChange>
          </w:rPr>
          <w:delText>demonstrating</w:delText>
        </w:r>
      </w:del>
      <w:r>
        <w:rPr>
          <w:rFonts w:ascii="Times New Roman" w:eastAsia="Times New Roman" w:hAnsi="Times New Roman" w:cs="Times New Roman"/>
          <w:color w:val="000000"/>
        </w:rPr>
        <w:t xml:space="preserve"> that even at extreme dilution, airborne eDNA can still capture fine scale changes in fish presence that reflect</w:t>
      </w:r>
      <w:del w:id="208" w:author="Aden Yincheong Ip" w:date="2025-10-13T22:25:00Z">
        <w:r>
          <w:rPr>
            <w:rFonts w:ascii="Times New Roman" w:eastAsia="Times New Roman" w:hAnsi="Times New Roman" w:cs="Times New Roman"/>
            <w:color w:val="000000"/>
          </w:rPr>
          <w:delText>s</w:delText>
        </w:r>
      </w:del>
      <w:r>
        <w:rPr>
          <w:rFonts w:ascii="Times New Roman" w:eastAsia="Times New Roman" w:hAnsi="Times New Roman" w:cs="Times New Roman"/>
          <w:color w:val="000000"/>
        </w:rPr>
        <w:t xml:space="preserve"> real-world population dynamics.</w:t>
      </w:r>
    </w:p>
    <w:p w14:paraId="13FF63A6" w14:textId="77777777" w:rsidR="00CC056E" w:rsidRDefault="00000000">
      <w:pPr>
        <w:pBdr>
          <w:top w:val="nil"/>
          <w:left w:val="nil"/>
          <w:bottom w:val="nil"/>
          <w:right w:val="nil"/>
          <w:between w:val="nil"/>
        </w:pBdr>
        <w:spacing w:before="120" w:after="240"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Longer passive‐sampler deployments naturally accumulate more settled eDNA, but they also expose collected material to ultraviolet radiation, microbial degradation and fluctuating humidity, all of which erode DNA integrity over time</w:t>
      </w:r>
      <w:r>
        <w:rPr>
          <w:rFonts w:ascii="Times New Roman" w:eastAsia="Times New Roman" w:hAnsi="Times New Roman" w:cs="Times New Roman"/>
          <w:color w:val="000000"/>
          <w:vertAlign w:val="superscript"/>
        </w:rPr>
        <w:t>45</w:t>
      </w:r>
      <w:r>
        <w:rPr>
          <w:rFonts w:ascii="Times New Roman" w:eastAsia="Times New Roman" w:hAnsi="Times New Roman" w:cs="Times New Roman"/>
          <w:color w:val="000000"/>
        </w:rPr>
        <w:t>. Hinds et al.</w:t>
      </w:r>
      <w:r>
        <w:rPr>
          <w:rFonts w:ascii="Times New Roman" w:eastAsia="Times New Roman" w:hAnsi="Times New Roman" w:cs="Times New Roman"/>
          <w:color w:val="000000"/>
          <w:vertAlign w:val="superscript"/>
        </w:rPr>
        <w:t>46</w:t>
      </w:r>
      <w:r>
        <w:rPr>
          <w:rFonts w:ascii="Times New Roman" w:eastAsia="Times New Roman" w:hAnsi="Times New Roman" w:cs="Times New Roman"/>
          <w:color w:val="000000"/>
        </w:rPr>
        <w:t xml:space="preserve"> showed that waterborne eDNA degrades with a half‐life of hours to days under natural sunlight and microbial loads, suggesting that once deposited on the filter, airborne fragments may decay on comparable or even faster timescales. By contrast, Klepke et al.</w:t>
      </w:r>
      <w:r>
        <w:rPr>
          <w:rFonts w:ascii="Times New Roman" w:eastAsia="Times New Roman" w:hAnsi="Times New Roman" w:cs="Times New Roman"/>
          <w:color w:val="000000"/>
          <w:vertAlign w:val="superscript"/>
        </w:rPr>
        <w:t>18</w:t>
      </w:r>
      <w:r>
        <w:rPr>
          <w:rFonts w:ascii="Times New Roman" w:eastAsia="Times New Roman" w:hAnsi="Times New Roman" w:cs="Times New Roman"/>
          <w:color w:val="000000"/>
        </w:rPr>
        <w:t xml:space="preserve"> found that passive air particle collections continued to accrue new species detections for up to 96 hours, without specifying when deposition begins to be outpaced by degradation. In practical terms, this could mean that in a longer deployment much of the DNA captured from early days may degrade before retrieval which potentially can skew the majority of signal by reflecting material deposited in the final timespan of sampling. Here</w:t>
      </w:r>
      <w:ins w:id="209" w:author="Aden Yincheong Ip" w:date="2025-10-09T19:03:00Z">
        <w:r>
          <w:rPr>
            <w:rFonts w:ascii="Times New Roman" w:eastAsia="Times New Roman" w:hAnsi="Times New Roman" w:cs="Times New Roman"/>
            <w:color w:val="000000"/>
          </w:rPr>
          <w:t>,</w:t>
        </w:r>
      </w:ins>
      <w:r>
        <w:rPr>
          <w:rFonts w:ascii="Times New Roman" w:eastAsia="Times New Roman" w:hAnsi="Times New Roman" w:cs="Times New Roman"/>
          <w:color w:val="000000"/>
        </w:rPr>
        <w:t xml:space="preserve"> we show that selecting a 24‐hour deployment is sufficient for capturing biological signals which might alleviate the potential limiting factor of post‐deposition loss</w:t>
      </w:r>
      <w:r>
        <w:rPr>
          <w:rFonts w:ascii="Times New Roman" w:eastAsia="Times New Roman" w:hAnsi="Times New Roman" w:cs="Times New Roman"/>
          <w:color w:val="000000"/>
          <w:vertAlign w:val="superscript"/>
        </w:rPr>
        <w:t>12</w:t>
      </w:r>
      <w:r>
        <w:rPr>
          <w:rFonts w:ascii="Times New Roman" w:eastAsia="Times New Roman" w:hAnsi="Times New Roman" w:cs="Times New Roman"/>
          <w:color w:val="000000"/>
        </w:rPr>
        <w:t>. However, future work should explore these plausible interpretations by varying deployment lengths from a few hours to several days, and pairing them with controlled decay assays, for example by spiking synthetic DNA onto filters and tracking its persistence, to determine the point at which accumulation and degradation balance.</w:t>
      </w:r>
    </w:p>
    <w:p w14:paraId="479E8935" w14:textId="77777777" w:rsidR="00CC056E" w:rsidRDefault="00000000">
      <w:pPr>
        <w:pBdr>
          <w:top w:val="nil"/>
          <w:left w:val="nil"/>
          <w:bottom w:val="nil"/>
          <w:right w:val="nil"/>
          <w:between w:val="nil"/>
        </w:pBdr>
        <w:spacing w:before="120" w:after="240"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 xml:space="preserve">Our findings also agree with the recent work by </w:t>
      </w:r>
      <w:proofErr w:type="spellStart"/>
      <w:r>
        <w:rPr>
          <w:rFonts w:ascii="Times New Roman" w:eastAsia="Times New Roman" w:hAnsi="Times New Roman" w:cs="Times New Roman"/>
          <w:color w:val="000000"/>
        </w:rPr>
        <w:t>Giolai</w:t>
      </w:r>
      <w:proofErr w:type="spellEnd"/>
      <w:r>
        <w:rPr>
          <w:rFonts w:ascii="Times New Roman" w:eastAsia="Times New Roman" w:hAnsi="Times New Roman" w:cs="Times New Roman"/>
          <w:color w:val="000000"/>
        </w:rPr>
        <w:t xml:space="preserve"> et al.</w:t>
      </w:r>
      <w:r>
        <w:rPr>
          <w:rFonts w:ascii="Times New Roman" w:eastAsia="Times New Roman" w:hAnsi="Times New Roman" w:cs="Times New Roman"/>
          <w:color w:val="000000"/>
          <w:vertAlign w:val="superscript"/>
        </w:rPr>
        <w:t>41</w:t>
      </w:r>
      <w:r>
        <w:rPr>
          <w:rFonts w:ascii="Times New Roman" w:eastAsia="Times New Roman" w:hAnsi="Times New Roman" w:cs="Times New Roman"/>
          <w:color w:val="000000"/>
        </w:rPr>
        <w:t xml:space="preserve"> who showed that passive air samplers outperform active pumps by sampling intermittent, DNA-rich plumes over long intervals and detecting greater species richness. In our streams, vertical filters captured transient </w:t>
      </w:r>
      <w:r>
        <w:rPr>
          <w:rFonts w:ascii="Times New Roman" w:eastAsia="Times New Roman" w:hAnsi="Times New Roman" w:cs="Times New Roman"/>
          <w:color w:val="000000"/>
        </w:rPr>
        <w:lastRenderedPageBreak/>
        <w:t>bursts of salmon eDNA in near real-time, while the open tray, and likely longer deployments, would tend to smooth those peaks into an integrated signal. Contrastingly, active-pump systems operating for only hours would average across plumes and risk overlooking fine-scale temporal changes.</w:t>
      </w:r>
    </w:p>
    <w:p w14:paraId="28028F0C" w14:textId="77777777" w:rsidR="00CC056E" w:rsidRDefault="00000000">
      <w:pPr>
        <w:pBdr>
          <w:top w:val="nil"/>
          <w:left w:val="nil"/>
          <w:bottom w:val="nil"/>
          <w:right w:val="nil"/>
          <w:between w:val="nil"/>
        </w:pBdr>
        <w:spacing w:before="120" w:after="240"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By systematically mapping this interplay between deposition and degradation, and by benchmarking passive against active approaches, we can establish best‐practice guidelines for airborne eDNA sampling durations. This effort would mirror how water‐based eDNA workflows define optimal filtration volumes and storage times</w:t>
      </w:r>
      <w:r>
        <w:rPr>
          <w:rFonts w:ascii="Times New Roman" w:eastAsia="Times New Roman" w:hAnsi="Times New Roman" w:cs="Times New Roman"/>
          <w:color w:val="000000"/>
          <w:vertAlign w:val="superscript"/>
        </w:rPr>
        <w:t>27,47</w:t>
      </w:r>
      <w:r>
        <w:rPr>
          <w:rFonts w:ascii="Times New Roman" w:eastAsia="Times New Roman" w:hAnsi="Times New Roman" w:cs="Times New Roman"/>
          <w:color w:val="000000"/>
        </w:rPr>
        <w:t xml:space="preserve"> and would enable robust, context‐specific deployments that maximize genuine signal recovery for real‐time biodiversity monitoring.</w:t>
      </w:r>
      <w:ins w:id="210" w:author="Aden Yincheong Ip" w:date="2025-10-09T20:13:00Z">
        <w:r>
          <w:rPr>
            <w:rFonts w:ascii="Times New Roman" w:eastAsia="Times New Roman" w:hAnsi="Times New Roman" w:cs="Times New Roman"/>
            <w:color w:val="000000"/>
          </w:rPr>
          <w:t xml:space="preserve"> Airborne eDNA decay dynamics remain largely unquantified. While aquatic decay studies provide context, degradation in air likely differs due to UV exposure, desiccation, and distinct microbial communities; direct measurements across environmental conditions are a clear priority.</w:t>
        </w:r>
      </w:ins>
    </w:p>
    <w:p w14:paraId="05367C34" w14:textId="77777777" w:rsidR="00CC056E" w:rsidRDefault="00000000">
      <w:pPr>
        <w:pStyle w:val="Heading2"/>
        <w:spacing w:line="480" w:lineRule="auto"/>
        <w:jc w:val="left"/>
      </w:pPr>
      <w:bookmarkStart w:id="211" w:name="i9w44fivv7x1" w:colFirst="0" w:colLast="0"/>
      <w:bookmarkEnd w:id="211"/>
      <w:r>
        <w:t>4.4 Minimal tools, maximum reach, and navigating limitations</w:t>
      </w:r>
    </w:p>
    <w:p w14:paraId="16479D40" w14:textId="1817F78B" w:rsidR="00CC056E" w:rsidRDefault="00000000">
      <w:pPr>
        <w:pBdr>
          <w:top w:val="nil"/>
          <w:left w:val="nil"/>
          <w:bottom w:val="nil"/>
          <w:right w:val="nil"/>
          <w:between w:val="nil"/>
        </w:pBdr>
        <w:spacing w:before="120" w:after="240" w:line="480" w:lineRule="auto"/>
        <w:ind w:firstLine="720"/>
        <w:rPr>
          <w:ins w:id="212" w:author="Aden Yincheong Ip" w:date="2025-10-12T02:40:00Z"/>
          <w:rFonts w:ascii="Times New Roman" w:eastAsia="Times New Roman" w:hAnsi="Times New Roman" w:cs="Times New Roman"/>
          <w:color w:val="000000"/>
        </w:rPr>
      </w:pPr>
      <w:r>
        <w:rPr>
          <w:rFonts w:ascii="Times New Roman" w:eastAsia="Times New Roman" w:hAnsi="Times New Roman" w:cs="Times New Roman"/>
          <w:color w:val="000000"/>
        </w:rPr>
        <w:t>Perhaps the most striking result from our work is the simplicity and versatility of passive airborne sampling. No pumps or power are needed, and equipment is extremely low cost and easy to deploy. This minimal-infrastructure approach makes it viable for remote headwaters, steep mountain channels, urban stormwater networks, and contaminated waters where sampling is unsafe</w:t>
      </w:r>
      <w:r>
        <w:rPr>
          <w:rFonts w:ascii="Times New Roman" w:eastAsia="Times New Roman" w:hAnsi="Times New Roman" w:cs="Times New Roman"/>
          <w:color w:val="000000"/>
          <w:vertAlign w:val="superscript"/>
        </w:rPr>
        <w:t>48,49</w:t>
      </w:r>
      <w:r>
        <w:rPr>
          <w:rFonts w:ascii="Times New Roman" w:eastAsia="Times New Roman" w:hAnsi="Times New Roman" w:cs="Times New Roman"/>
          <w:color w:val="000000"/>
        </w:rPr>
        <w:t>. Despite this being the first study to explore the link between water-to-air eDNA migration, this could open opportunities for future monitoring scenarios where access to water is limited (e.g. droughts, floods and public-health risks such as bacterial outbreaks in stagnant waters)</w:t>
      </w:r>
      <w:r w:rsidR="009C5F1E">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Airborne eDNA may offer resilient pathways for rapid invasive-species alerts, real-time </w:t>
      </w:r>
      <w:r>
        <w:rPr>
          <w:rFonts w:ascii="Times New Roman" w:eastAsia="Times New Roman" w:hAnsi="Times New Roman" w:cs="Times New Roman"/>
          <w:color w:val="000000"/>
        </w:rPr>
        <w:lastRenderedPageBreak/>
        <w:t>disease surveillance in flood-prone wetlands and non-invasive population censuses in protected spawning grounds.</w:t>
      </w:r>
    </w:p>
    <w:p w14:paraId="5468693B" w14:textId="77777777" w:rsidR="00CC056E" w:rsidRPr="00CC056E" w:rsidRDefault="00000000">
      <w:pPr>
        <w:spacing w:before="120" w:after="240" w:line="480" w:lineRule="auto"/>
        <w:ind w:firstLine="720"/>
        <w:rPr>
          <w:rFonts w:ascii="Times New Roman" w:eastAsia="Times New Roman" w:hAnsi="Times New Roman" w:cs="Times New Roman"/>
          <w:rPrChange w:id="213" w:author="Aden Yincheong Ip" w:date="2025-10-12T02:40:00Z">
            <w:rPr>
              <w:rFonts w:ascii="Times New Roman" w:eastAsia="Times New Roman" w:hAnsi="Times New Roman" w:cs="Times New Roman"/>
              <w:color w:val="000000"/>
            </w:rPr>
          </w:rPrChange>
        </w:rPr>
        <w:pPrChange w:id="214" w:author="Aden Yincheong Ip" w:date="2025-10-12T02:40:00Z">
          <w:pPr>
            <w:pBdr>
              <w:top w:val="nil"/>
              <w:left w:val="nil"/>
              <w:bottom w:val="nil"/>
              <w:right w:val="nil"/>
              <w:between w:val="nil"/>
            </w:pBdr>
            <w:spacing w:before="120" w:after="240" w:line="480" w:lineRule="auto"/>
            <w:ind w:firstLine="720"/>
          </w:pPr>
        </w:pPrChange>
      </w:pPr>
      <w:ins w:id="215" w:author="Aden Yincheong Ip" w:date="2025-10-12T02:40:00Z">
        <w:r>
          <w:rPr>
            <w:rFonts w:ascii="Times New Roman" w:eastAsia="Times New Roman" w:hAnsi="Times New Roman" w:cs="Times New Roman"/>
            <w:rPrChange w:id="216" w:author="Aden Yincheong Ip" w:date="2025-10-12T02:40:00Z">
              <w:rPr>
                <w:rFonts w:ascii="Times New Roman" w:eastAsia="Times New Roman" w:hAnsi="Times New Roman" w:cs="Times New Roman"/>
                <w:color w:val="000000"/>
              </w:rPr>
            </w:rPrChange>
          </w:rPr>
          <w:t xml:space="preserve">However, air-sampling replication was imbalanced, with two biological replicates for gelatin and PTFE filters and one for MCE filters and the deionized-water tray. This imbalance limits the strength of cross-method contrasts, so future deployments should harmonize replication across sampler types. Our temporal replication comprised six co-located sampling dates during the peak spawning period; while adequate for estimating a system-specific dilution magnitude, this sample size limits inference about temporal drivers and broader applicability. Additionally, our focus on peak </w:t>
        </w:r>
        <w:proofErr w:type="gramStart"/>
        <w:r>
          <w:rPr>
            <w:rFonts w:ascii="Times New Roman" w:eastAsia="Times New Roman" w:hAnsi="Times New Roman" w:cs="Times New Roman"/>
            <w:rPrChange w:id="217" w:author="Aden Yincheong Ip" w:date="2025-10-12T02:40:00Z">
              <w:rPr>
                <w:rFonts w:ascii="Times New Roman" w:eastAsia="Times New Roman" w:hAnsi="Times New Roman" w:cs="Times New Roman"/>
                <w:color w:val="000000"/>
              </w:rPr>
            </w:rPrChange>
          </w:rPr>
          <w:t>spawning,  when</w:t>
        </w:r>
        <w:proofErr w:type="gramEnd"/>
        <w:r>
          <w:rPr>
            <w:rFonts w:ascii="Times New Roman" w:eastAsia="Times New Roman" w:hAnsi="Times New Roman" w:cs="Times New Roman"/>
            <w:rPrChange w:id="218" w:author="Aden Yincheong Ip" w:date="2025-10-12T02:40:00Z">
              <w:rPr>
                <w:rFonts w:ascii="Times New Roman" w:eastAsia="Times New Roman" w:hAnsi="Times New Roman" w:cs="Times New Roman"/>
                <w:color w:val="000000"/>
              </w:rPr>
            </w:rPrChange>
          </w:rPr>
          <w:t xml:space="preserve"> salmon exhibit maximal surface activity, means that applicability </w:t>
        </w:r>
        <w:proofErr w:type="gramStart"/>
        <w:r>
          <w:rPr>
            <w:rFonts w:ascii="Times New Roman" w:eastAsia="Times New Roman" w:hAnsi="Times New Roman" w:cs="Times New Roman"/>
            <w:rPrChange w:id="219" w:author="Aden Yincheong Ip" w:date="2025-10-12T02:40:00Z">
              <w:rPr>
                <w:rFonts w:ascii="Times New Roman" w:eastAsia="Times New Roman" w:hAnsi="Times New Roman" w:cs="Times New Roman"/>
                <w:color w:val="000000"/>
              </w:rPr>
            </w:rPrChange>
          </w:rPr>
          <w:t>to  other</w:t>
        </w:r>
        <w:proofErr w:type="gramEnd"/>
        <w:r>
          <w:rPr>
            <w:rFonts w:ascii="Times New Roman" w:eastAsia="Times New Roman" w:hAnsi="Times New Roman" w:cs="Times New Roman"/>
            <w:rPrChange w:id="220" w:author="Aden Yincheong Ip" w:date="2025-10-12T02:40:00Z">
              <w:rPr>
                <w:rFonts w:ascii="Times New Roman" w:eastAsia="Times New Roman" w:hAnsi="Times New Roman" w:cs="Times New Roman"/>
                <w:color w:val="000000"/>
              </w:rPr>
            </w:rPrChange>
          </w:rPr>
          <w:t xml:space="preserve"> seasons, less surface-active species, or lentic systems </w:t>
        </w:r>
        <w:proofErr w:type="gramStart"/>
        <w:r>
          <w:rPr>
            <w:rFonts w:ascii="Times New Roman" w:eastAsia="Times New Roman" w:hAnsi="Times New Roman" w:cs="Times New Roman"/>
            <w:rPrChange w:id="221" w:author="Aden Yincheong Ip" w:date="2025-10-12T02:40:00Z">
              <w:rPr>
                <w:rFonts w:ascii="Times New Roman" w:eastAsia="Times New Roman" w:hAnsi="Times New Roman" w:cs="Times New Roman"/>
                <w:color w:val="000000"/>
              </w:rPr>
            </w:rPrChange>
          </w:rPr>
          <w:t>requires  further</w:t>
        </w:r>
        <w:proofErr w:type="gramEnd"/>
        <w:r>
          <w:rPr>
            <w:rFonts w:ascii="Times New Roman" w:eastAsia="Times New Roman" w:hAnsi="Times New Roman" w:cs="Times New Roman"/>
            <w:rPrChange w:id="222" w:author="Aden Yincheong Ip" w:date="2025-10-12T02:40:00Z">
              <w:rPr>
                <w:rFonts w:ascii="Times New Roman" w:eastAsia="Times New Roman" w:hAnsi="Times New Roman" w:cs="Times New Roman"/>
                <w:color w:val="000000"/>
              </w:rPr>
            </w:rPrChange>
          </w:rPr>
          <w:t xml:space="preserve"> investigation.</w:t>
        </w:r>
      </w:ins>
    </w:p>
    <w:p w14:paraId="4499D320" w14:textId="77777777" w:rsidR="00CC056E" w:rsidRDefault="00000000">
      <w:pPr>
        <w:pBdr>
          <w:top w:val="nil"/>
          <w:left w:val="nil"/>
          <w:bottom w:val="nil"/>
          <w:right w:val="nil"/>
          <w:between w:val="nil"/>
        </w:pBdr>
        <w:spacing w:before="120" w:after="240"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Naturally, challenges remain, as passive deployments rely on surface-area-by-time metrics rather than standardized air-volume units, complicating direct comparisons across studies. Optimal exposure times must balance accumulation against DNA degradation from UV, microbes and moisture</w:t>
      </w:r>
      <w:r>
        <w:rPr>
          <w:rFonts w:ascii="Times New Roman" w:eastAsia="Times New Roman" w:hAnsi="Times New Roman" w:cs="Times New Roman"/>
          <w:color w:val="000000"/>
          <w:vertAlign w:val="superscript"/>
        </w:rPr>
        <w:t>45</w:t>
      </w:r>
      <w:r>
        <w:rPr>
          <w:rFonts w:ascii="Times New Roman" w:eastAsia="Times New Roman" w:hAnsi="Times New Roman" w:cs="Times New Roman"/>
          <w:color w:val="000000"/>
        </w:rPr>
        <w:t>. Weather variability in wind, humidity and rain can alter deposition rates and sampler efficiency</w:t>
      </w:r>
      <w:r>
        <w:rPr>
          <w:rFonts w:ascii="Times New Roman" w:eastAsia="Times New Roman" w:hAnsi="Times New Roman" w:cs="Times New Roman"/>
          <w:color w:val="000000"/>
          <w:vertAlign w:val="superscript"/>
        </w:rPr>
        <w:t>12,28</w:t>
      </w:r>
      <w:r>
        <w:rPr>
          <w:rFonts w:ascii="Times New Roman" w:eastAsia="Times New Roman" w:hAnsi="Times New Roman" w:cs="Times New Roman"/>
          <w:color w:val="000000"/>
        </w:rPr>
        <w:t xml:space="preserve">. In cold climates, freezing of exposed holders can alter particle deposition and DNA retention, and thaw may physically strip accumulated material; enclosed/rain-shielded housings and shorter deployments could mitigate this, but dedicated cold-weather tests are needed. Further studies </w:t>
      </w:r>
      <w:ins w:id="223" w:author="Aden Yincheong Ip" w:date="2025-10-09T19:16:00Z">
        <w:r>
          <w:rPr>
            <w:rFonts w:ascii="Times New Roman" w:eastAsia="Times New Roman" w:hAnsi="Times New Roman" w:cs="Times New Roman"/>
            <w:rPrChange w:id="224" w:author="Aden Yincheong Ip" w:date="2025-10-09T19:16:00Z">
              <w:rPr>
                <w:rFonts w:ascii="Times New Roman" w:eastAsia="Times New Roman" w:hAnsi="Times New Roman" w:cs="Times New Roman"/>
                <w:color w:val="000000"/>
              </w:rPr>
            </w:rPrChange>
          </w:rPr>
          <w:t xml:space="preserve">should </w:t>
        </w:r>
      </w:ins>
      <w:del w:id="225" w:author="Aden Yincheong Ip" w:date="2025-10-09T19:16:00Z">
        <w:r>
          <w:rPr>
            <w:rFonts w:ascii="Times New Roman" w:eastAsia="Times New Roman" w:hAnsi="Times New Roman" w:cs="Times New Roman"/>
            <w:rPrChange w:id="226" w:author="Aden Yincheong Ip" w:date="2025-10-09T19:16:00Z">
              <w:rPr>
                <w:rFonts w:ascii="Times New Roman" w:eastAsia="Times New Roman" w:hAnsi="Times New Roman" w:cs="Times New Roman"/>
                <w:color w:val="000000"/>
              </w:rPr>
            </w:rPrChange>
          </w:rPr>
          <w:delText>have to</w:delText>
        </w:r>
      </w:del>
      <w:r>
        <w:rPr>
          <w:rFonts w:ascii="Times New Roman" w:eastAsia="Times New Roman" w:hAnsi="Times New Roman" w:cs="Times New Roman"/>
          <w:color w:val="000000"/>
        </w:rPr>
        <w:t xml:space="preserve"> shed light on environmental conditions (i.e., temperature, humidity, seasons, etc.</w:t>
      </w:r>
      <w:ins w:id="227" w:author="Aden Yincheong Ip" w:date="2025-10-09T19:17:00Z">
        <w:r>
          <w:rPr>
            <w:rFonts w:ascii="Times New Roman" w:eastAsia="Times New Roman" w:hAnsi="Times New Roman" w:cs="Times New Roman"/>
            <w:color w:val="000000"/>
          </w:rPr>
          <w:t>,</w:t>
        </w:r>
      </w:ins>
      <w:r>
        <w:rPr>
          <w:rFonts w:ascii="Times New Roman" w:eastAsia="Times New Roman" w:hAnsi="Times New Roman" w:cs="Times New Roman"/>
          <w:color w:val="000000"/>
        </w:rPr>
        <w:t>) refine sampler design, systematically compare vertical and horizontal orientations, explore automated or drone-based retrieval and integrate river discharge and meteorological data into quantitative models</w:t>
      </w:r>
      <w:r>
        <w:rPr>
          <w:rFonts w:ascii="Times New Roman" w:eastAsia="Times New Roman" w:hAnsi="Times New Roman" w:cs="Times New Roman"/>
          <w:color w:val="000000"/>
          <w:vertAlign w:val="superscript"/>
        </w:rPr>
        <w:t>35,39,50,51</w:t>
      </w:r>
      <w:r>
        <w:rPr>
          <w:rFonts w:ascii="Times New Roman" w:eastAsia="Times New Roman" w:hAnsi="Times New Roman" w:cs="Times New Roman"/>
          <w:color w:val="000000"/>
        </w:rPr>
        <w:t xml:space="preserve">. In particular, upwind/downwind replicate samplers with co-measured wind direction/speed and precipitation would help test </w:t>
      </w:r>
      <w:r>
        <w:rPr>
          <w:rFonts w:ascii="Times New Roman" w:eastAsia="Times New Roman" w:hAnsi="Times New Roman" w:cs="Times New Roman"/>
          <w:color w:val="000000"/>
        </w:rPr>
        <w:lastRenderedPageBreak/>
        <w:t xml:space="preserve">signal provenance. Because we had relatively few time points, the Negative Binomial overdispersion (φ) parameter was fixed to a literature-supported value and observations from different gate-opening intervals were treated as independent; with higher-frequency sampling, φ could be estimated from the data and an explicit temporal autocorrelation term incorporated. Relatedly, our inference treats per-capita shedding and decay as aggregated into ω and approximately constant over each 24-h deployment; individual heterogeneity is absorbed into the residual variance, and future work with size data or mechanistic </w:t>
      </w:r>
      <w:proofErr w:type="spellStart"/>
      <w:r>
        <w:rPr>
          <w:rFonts w:ascii="Times New Roman" w:eastAsia="Times New Roman" w:hAnsi="Times New Roman" w:cs="Times New Roman"/>
          <w:color w:val="000000"/>
        </w:rPr>
        <w:t>submodels</w:t>
      </w:r>
      <w:proofErr w:type="spellEnd"/>
      <w:r>
        <w:rPr>
          <w:rFonts w:ascii="Times New Roman" w:eastAsia="Times New Roman" w:hAnsi="Times New Roman" w:cs="Times New Roman"/>
          <w:color w:val="000000"/>
        </w:rPr>
        <w:t xml:space="preserve"> could relax this assumption. This study evaluates a single stream/hatchery reach and species; replication across systems and taxa will be required to assess generality.</w:t>
      </w:r>
    </w:p>
    <w:p w14:paraId="5C455288" w14:textId="77777777" w:rsidR="00CC056E" w:rsidRDefault="00000000">
      <w:pPr>
        <w:pBdr>
          <w:top w:val="nil"/>
          <w:left w:val="nil"/>
          <w:bottom w:val="nil"/>
          <w:right w:val="nil"/>
          <w:between w:val="nil"/>
        </w:pBdr>
        <w:spacing w:before="120" w:after="240"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Our study begins to chart a portion of airborne eDNA ecology in five key dimensions:</w:t>
      </w:r>
      <w:r>
        <w:rPr>
          <w:rFonts w:ascii="Times New Roman" w:eastAsia="Times New Roman" w:hAnsi="Times New Roman" w:cs="Times New Roman"/>
          <w:color w:val="000000"/>
          <w:vertAlign w:val="superscript"/>
        </w:rPr>
        <w:t>28</w:t>
      </w:r>
      <w:r>
        <w:rPr>
          <w:rFonts w:ascii="Times New Roman" w:eastAsia="Times New Roman" w:hAnsi="Times New Roman" w:cs="Times New Roman"/>
          <w:color w:val="000000"/>
        </w:rPr>
        <w:t xml:space="preserve"> 1) we </w:t>
      </w:r>
      <w:ins w:id="228" w:author="Aden Yincheong Ip" w:date="2025-10-13T22:26:00Z">
        <w:r>
          <w:rPr>
            <w:rFonts w:ascii="Times New Roman" w:eastAsia="Times New Roman" w:hAnsi="Times New Roman" w:cs="Times New Roman"/>
            <w:rPrChange w:id="229" w:author="Aden Yincheong Ip" w:date="2025-10-13T22:26:00Z">
              <w:rPr>
                <w:rFonts w:ascii="Times New Roman" w:eastAsia="Times New Roman" w:hAnsi="Times New Roman" w:cs="Times New Roman"/>
                <w:color w:val="000000"/>
              </w:rPr>
            </w:rPrChange>
          </w:rPr>
          <w:t>support a local</w:t>
        </w:r>
      </w:ins>
      <w:del w:id="230" w:author="Aden Yincheong Ip" w:date="2025-10-13T22:26:00Z">
        <w:r>
          <w:rPr>
            <w:rFonts w:ascii="Times New Roman" w:eastAsia="Times New Roman" w:hAnsi="Times New Roman" w:cs="Times New Roman"/>
            <w:rPrChange w:id="231" w:author="Aden Yincheong Ip" w:date="2025-10-13T22:26:00Z">
              <w:rPr>
                <w:rFonts w:ascii="Times New Roman" w:eastAsia="Times New Roman" w:hAnsi="Times New Roman" w:cs="Times New Roman"/>
                <w:color w:val="000000"/>
              </w:rPr>
            </w:rPrChange>
          </w:rPr>
          <w:delText>confirm</w:delText>
        </w:r>
      </w:del>
      <w:r>
        <w:rPr>
          <w:rFonts w:ascii="Times New Roman" w:eastAsia="Times New Roman" w:hAnsi="Times New Roman" w:cs="Times New Roman"/>
          <w:color w:val="000000"/>
        </w:rPr>
        <w:t xml:space="preserve"> origin by matching airborne DNA trends to co-occurring water eDNA and fish counts, 2) we highlight likely transport mechanisms such as evaporation, bubble bursts, and fish activity, 3) we quantify dispersal and dilution across the water-air boundary, 4) we demonstrate fate through differential deposition on vertical filters and horizontal trays, and finally, 5) we show that airborne DNA fragments remain amplifiable, offering an initial glimpse into their molecular state after transport. The potential underlying processes suggest that air could act as a dilute, but still informative, extension of the aquatic environment, representing biological signals that are real, quantifiable, and ecologically meaningful. These insights lay the groundwork for future studies on persistence, degradation and particle-size distributions from airborne eDNA</w:t>
      </w:r>
      <w:r>
        <w:rPr>
          <w:rFonts w:ascii="Times New Roman" w:eastAsia="Times New Roman" w:hAnsi="Times New Roman" w:cs="Times New Roman"/>
          <w:color w:val="000000"/>
          <w:vertAlign w:val="superscript"/>
        </w:rPr>
        <w:t>52</w:t>
      </w:r>
      <w:r>
        <w:rPr>
          <w:rFonts w:ascii="Times New Roman" w:eastAsia="Times New Roman" w:hAnsi="Times New Roman" w:cs="Times New Roman"/>
          <w:color w:val="000000"/>
        </w:rPr>
        <w:t>.</w:t>
      </w:r>
    </w:p>
    <w:p w14:paraId="6A7C186D" w14:textId="77777777" w:rsidR="00CC056E" w:rsidRDefault="00000000">
      <w:pPr>
        <w:pStyle w:val="Heading1"/>
      </w:pPr>
      <w:bookmarkStart w:id="232" w:name="x6zrdzraqc9y" w:colFirst="0" w:colLast="0"/>
      <w:bookmarkEnd w:id="232"/>
      <w:r>
        <w:t>Acknowledgments</w:t>
      </w:r>
    </w:p>
    <w:p w14:paraId="35C1F274" w14:textId="77777777" w:rsidR="00CC056E" w:rsidRDefault="00000000">
      <w:pPr>
        <w:pBdr>
          <w:top w:val="nil"/>
          <w:left w:val="nil"/>
          <w:bottom w:val="nil"/>
          <w:right w:val="nil"/>
          <w:between w:val="nil"/>
        </w:pBdr>
        <w:spacing w:before="120" w:after="240"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 xml:space="preserve">We thank Natasha Kacoroski, Larry Franks, and the dedicated volunteers at Friends of the Issaquah Salmon Hatchery for their generous support in the field. We are also grateful to </w:t>
      </w:r>
      <w:r>
        <w:rPr>
          <w:rFonts w:ascii="Times New Roman" w:eastAsia="Times New Roman" w:hAnsi="Times New Roman" w:cs="Times New Roman"/>
          <w:color w:val="000000"/>
        </w:rPr>
        <w:lastRenderedPageBreak/>
        <w:t xml:space="preserve">Travis A. Burnett and Darin Combs at the Washington Department of Fish and Wildlife for facilitating access and permitting field experimental work at the Issaquah Hatchery. Additional thanks to Pedro F.P. Brandão-Dias for assistance with air filter deployments, and to Kevan Yamanaka at the Monterey Bay Aquarium Research Institute for fabricating the 3D-printed passive filter holders. We are especially grateful to Chris Sergeant for valuable insights on salmon biology that shaped the interpretation of our findings, and to Ole Shelton for statistical advice that improved our analytical approach. We acknowledge funding support from the David and Lucile Packard Foundation [Grant No. GR016745] and </w:t>
      </w:r>
      <w:proofErr w:type="spellStart"/>
      <w:r>
        <w:rPr>
          <w:rFonts w:ascii="Times New Roman" w:eastAsia="Times New Roman" w:hAnsi="Times New Roman" w:cs="Times New Roman"/>
          <w:color w:val="000000"/>
        </w:rPr>
        <w:t>Oceankind</w:t>
      </w:r>
      <w:proofErr w:type="spellEnd"/>
      <w:r>
        <w:rPr>
          <w:rFonts w:ascii="Times New Roman" w:eastAsia="Times New Roman" w:hAnsi="Times New Roman" w:cs="Times New Roman"/>
          <w:color w:val="000000"/>
        </w:rPr>
        <w:t>.</w:t>
      </w:r>
    </w:p>
    <w:p w14:paraId="6C7F1259" w14:textId="77777777" w:rsidR="00CC056E" w:rsidRDefault="00000000">
      <w:pPr>
        <w:pStyle w:val="Heading1"/>
      </w:pPr>
      <w:bookmarkStart w:id="233" w:name="iofihz9dp194" w:colFirst="0" w:colLast="0"/>
      <w:bookmarkEnd w:id="233"/>
      <w:r>
        <w:t>Author contributions</w:t>
      </w:r>
    </w:p>
    <w:p w14:paraId="61EFC1BD" w14:textId="77777777" w:rsidR="00CC056E" w:rsidRDefault="00000000">
      <w:pPr>
        <w:pBdr>
          <w:top w:val="nil"/>
          <w:left w:val="nil"/>
          <w:bottom w:val="nil"/>
          <w:right w:val="nil"/>
          <w:between w:val="nil"/>
        </w:pBdr>
        <w:spacing w:before="120" w:after="240"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Y.C.A.I. conceived the study. Y.C.A.I. G.G and E.A.A. designed the field and laboratory protocols. Y.C.A.I. and G.G. jointly designed the downstream statistical analyses and Bayesian modeling framework. G.G. conducted all statistical analyses, with inputs from R.P.K. The fieldwork was performed by Y.C.A.I. and E.A.A., while Y.C.A.I. and G.G. co-wrote the manuscript. R.P.K. supervised the project, contributed to conceptual guidance, and provided critical revisions. All authors contributed to the study design and approved the final manuscript.</w:t>
      </w:r>
    </w:p>
    <w:p w14:paraId="45E84E98" w14:textId="77777777" w:rsidR="00CC056E" w:rsidRDefault="00000000">
      <w:pPr>
        <w:pStyle w:val="Heading1"/>
      </w:pPr>
      <w:bookmarkStart w:id="234" w:name="mjfbxysa5mvt" w:colFirst="0" w:colLast="0"/>
      <w:bookmarkEnd w:id="234"/>
      <w:r>
        <w:t>Data availability</w:t>
      </w:r>
    </w:p>
    <w:p w14:paraId="7C1BFC60" w14:textId="77777777" w:rsidR="00CC056E" w:rsidRDefault="00000000">
      <w:pPr>
        <w:pBdr>
          <w:top w:val="nil"/>
          <w:left w:val="nil"/>
          <w:bottom w:val="nil"/>
          <w:right w:val="nil"/>
          <w:between w:val="nil"/>
        </w:pBdr>
        <w:spacing w:before="120" w:after="240"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The authors declare that they have no competing interests. All data needed to evaluate the conclusions in this paper are available in the main text and/or the Supplementary Materials. Codes are available on https://github.com/gledguri/Air-eDNA-quant. Additional data, code, and materials will be made available upon reasonable request. No materials were subject to material transfer agreements (MTAs).</w:t>
      </w:r>
    </w:p>
    <w:p w14:paraId="58ADE2F0" w14:textId="77777777" w:rsidR="00CC056E" w:rsidRDefault="00CC056E">
      <w:pPr>
        <w:pStyle w:val="Heading1"/>
      </w:pPr>
    </w:p>
    <w:p w14:paraId="21E7F8F7" w14:textId="77777777" w:rsidR="00CC056E" w:rsidRDefault="00000000">
      <w:pPr>
        <w:pStyle w:val="Heading1"/>
      </w:pPr>
      <w:r>
        <w:t>References</w:t>
      </w:r>
    </w:p>
    <w:p w14:paraId="5B46E529" w14:textId="77777777" w:rsidR="00CC056E" w:rsidRDefault="00000000">
      <w:pPr>
        <w:pBdr>
          <w:top w:val="nil"/>
          <w:left w:val="nil"/>
          <w:bottom w:val="nil"/>
          <w:right w:val="nil"/>
          <w:between w:val="nil"/>
        </w:pBdr>
        <w:spacing w:before="240" w:after="240"/>
        <w:rPr>
          <w:rFonts w:ascii="Times New Roman" w:eastAsia="Times New Roman" w:hAnsi="Times New Roman" w:cs="Times New Roman"/>
          <w:color w:val="000000"/>
          <w:sz w:val="20"/>
          <w:szCs w:val="20"/>
        </w:rPr>
      </w:pPr>
      <w:bookmarkStart w:id="235" w:name="5vp8ebn57mdi" w:colFirst="0" w:colLast="0"/>
      <w:bookmarkStart w:id="236" w:name="i22g4v4y1jsh" w:colFirst="0" w:colLast="0"/>
      <w:bookmarkEnd w:id="235"/>
      <w:bookmarkEnd w:id="236"/>
      <w:r>
        <w:rPr>
          <w:rFonts w:ascii="Times New Roman" w:eastAsia="Times New Roman" w:hAnsi="Times New Roman" w:cs="Times New Roman"/>
          <w:color w:val="000000"/>
          <w:sz w:val="20"/>
          <w:szCs w:val="20"/>
        </w:rPr>
        <w:t xml:space="preserve">1. Dudgeon, D. </w:t>
      </w:r>
      <w:r>
        <w:rPr>
          <w:rFonts w:ascii="Times New Roman" w:eastAsia="Times New Roman" w:hAnsi="Times New Roman" w:cs="Times New Roman"/>
          <w:i/>
          <w:color w:val="000000"/>
          <w:sz w:val="20"/>
          <w:szCs w:val="20"/>
        </w:rPr>
        <w:t>et al.</w:t>
      </w:r>
      <w:r>
        <w:rPr>
          <w:rFonts w:ascii="Times New Roman" w:eastAsia="Times New Roman" w:hAnsi="Times New Roman" w:cs="Times New Roman"/>
          <w:color w:val="000000"/>
          <w:sz w:val="20"/>
          <w:szCs w:val="20"/>
        </w:rPr>
        <w:t xml:space="preserve"> </w:t>
      </w:r>
      <w:hyperlink r:id="rId37">
        <w:r w:rsidR="00CC056E">
          <w:rPr>
            <w:rFonts w:ascii="Times New Roman" w:eastAsia="Times New Roman" w:hAnsi="Times New Roman" w:cs="Times New Roman"/>
            <w:color w:val="156082"/>
            <w:sz w:val="20"/>
            <w:szCs w:val="20"/>
          </w:rPr>
          <w:t>Freshwater biodiversity: Importance, threats, status and conservation challenges</w:t>
        </w:r>
      </w:hyperlink>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i/>
          <w:color w:val="000000"/>
          <w:sz w:val="20"/>
          <w:szCs w:val="20"/>
        </w:rPr>
        <w:t>Biological Reviews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81</w:t>
      </w:r>
      <w:r>
        <w:rPr>
          <w:rFonts w:ascii="Times New Roman" w:eastAsia="Times New Roman" w:hAnsi="Times New Roman" w:cs="Times New Roman"/>
          <w:color w:val="000000"/>
          <w:sz w:val="20"/>
          <w:szCs w:val="20"/>
        </w:rPr>
        <w:t>, 163–182 (2006).</w:t>
      </w:r>
    </w:p>
    <w:p w14:paraId="49D23008" w14:textId="77777777" w:rsidR="00CC056E" w:rsidRDefault="00000000">
      <w:pPr>
        <w:pBdr>
          <w:top w:val="nil"/>
          <w:left w:val="nil"/>
          <w:bottom w:val="nil"/>
          <w:right w:val="nil"/>
          <w:between w:val="nil"/>
        </w:pBdr>
        <w:spacing w:before="240" w:after="240"/>
        <w:rPr>
          <w:rFonts w:ascii="Times New Roman" w:eastAsia="Times New Roman" w:hAnsi="Times New Roman" w:cs="Times New Roman"/>
          <w:color w:val="000000"/>
          <w:sz w:val="20"/>
          <w:szCs w:val="20"/>
        </w:rPr>
      </w:pPr>
      <w:bookmarkStart w:id="237" w:name="7w6w4tlxm6zr" w:colFirst="0" w:colLast="0"/>
      <w:bookmarkEnd w:id="237"/>
      <w:r>
        <w:rPr>
          <w:rFonts w:ascii="Times New Roman" w:eastAsia="Times New Roman" w:hAnsi="Times New Roman" w:cs="Times New Roman"/>
          <w:color w:val="000000"/>
          <w:sz w:val="20"/>
          <w:szCs w:val="20"/>
        </w:rPr>
        <w:t xml:space="preserve">2. Reid, A. J. </w:t>
      </w:r>
      <w:r>
        <w:rPr>
          <w:rFonts w:ascii="Times New Roman" w:eastAsia="Times New Roman" w:hAnsi="Times New Roman" w:cs="Times New Roman"/>
          <w:i/>
          <w:color w:val="000000"/>
          <w:sz w:val="20"/>
          <w:szCs w:val="20"/>
        </w:rPr>
        <w:t>et al.</w:t>
      </w:r>
      <w:r>
        <w:rPr>
          <w:rFonts w:ascii="Times New Roman" w:eastAsia="Times New Roman" w:hAnsi="Times New Roman" w:cs="Times New Roman"/>
          <w:color w:val="000000"/>
          <w:sz w:val="20"/>
          <w:szCs w:val="20"/>
        </w:rPr>
        <w:t xml:space="preserve"> </w:t>
      </w:r>
      <w:hyperlink r:id="rId38">
        <w:r w:rsidR="00CC056E">
          <w:rPr>
            <w:rFonts w:ascii="Times New Roman" w:eastAsia="Times New Roman" w:hAnsi="Times New Roman" w:cs="Times New Roman"/>
            <w:color w:val="156082"/>
            <w:sz w:val="20"/>
            <w:szCs w:val="20"/>
          </w:rPr>
          <w:t>Emerging threats and persistent conservation challenges for freshwater biodiversity</w:t>
        </w:r>
      </w:hyperlink>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i/>
          <w:color w:val="000000"/>
          <w:sz w:val="20"/>
          <w:szCs w:val="20"/>
        </w:rPr>
        <w:t>Biological Reviews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94</w:t>
      </w:r>
      <w:r>
        <w:rPr>
          <w:rFonts w:ascii="Times New Roman" w:eastAsia="Times New Roman" w:hAnsi="Times New Roman" w:cs="Times New Roman"/>
          <w:color w:val="000000"/>
          <w:sz w:val="20"/>
          <w:szCs w:val="20"/>
        </w:rPr>
        <w:t>, 849–873 (2019).</w:t>
      </w:r>
    </w:p>
    <w:p w14:paraId="1F899074" w14:textId="77777777" w:rsidR="00CC056E" w:rsidRDefault="00000000">
      <w:pPr>
        <w:pBdr>
          <w:top w:val="nil"/>
          <w:left w:val="nil"/>
          <w:bottom w:val="nil"/>
          <w:right w:val="nil"/>
          <w:between w:val="nil"/>
        </w:pBdr>
        <w:spacing w:before="240" w:after="240"/>
        <w:rPr>
          <w:rFonts w:ascii="Times New Roman" w:eastAsia="Times New Roman" w:hAnsi="Times New Roman" w:cs="Times New Roman"/>
          <w:color w:val="000000"/>
          <w:sz w:val="20"/>
          <w:szCs w:val="20"/>
        </w:rPr>
      </w:pPr>
      <w:bookmarkStart w:id="238" w:name="wjv86tqxlnbg" w:colFirst="0" w:colLast="0"/>
      <w:bookmarkEnd w:id="238"/>
      <w:r>
        <w:rPr>
          <w:rFonts w:ascii="Times New Roman" w:eastAsia="Times New Roman" w:hAnsi="Times New Roman" w:cs="Times New Roman"/>
          <w:color w:val="000000"/>
          <w:sz w:val="20"/>
          <w:szCs w:val="20"/>
        </w:rPr>
        <w:t xml:space="preserve">3. Biggs, J. </w:t>
      </w:r>
      <w:r>
        <w:rPr>
          <w:rFonts w:ascii="Times New Roman" w:eastAsia="Times New Roman" w:hAnsi="Times New Roman" w:cs="Times New Roman"/>
          <w:i/>
          <w:color w:val="000000"/>
          <w:sz w:val="20"/>
          <w:szCs w:val="20"/>
        </w:rPr>
        <w:t>et al.</w:t>
      </w:r>
      <w:r>
        <w:rPr>
          <w:rFonts w:ascii="Times New Roman" w:eastAsia="Times New Roman" w:hAnsi="Times New Roman" w:cs="Times New Roman"/>
          <w:color w:val="000000"/>
          <w:sz w:val="20"/>
          <w:szCs w:val="20"/>
        </w:rPr>
        <w:t xml:space="preserve"> </w:t>
      </w:r>
      <w:hyperlink r:id="rId39">
        <w:r w:rsidR="00CC056E">
          <w:rPr>
            <w:rFonts w:ascii="Times New Roman" w:eastAsia="Times New Roman" w:hAnsi="Times New Roman" w:cs="Times New Roman"/>
            <w:color w:val="156082"/>
            <w:sz w:val="20"/>
            <w:szCs w:val="20"/>
          </w:rPr>
          <w:t xml:space="preserve">Using eDNA to develop a national citizen science-based monitoring </w:t>
        </w:r>
        <w:proofErr w:type="spellStart"/>
        <w:r w:rsidR="00CC056E">
          <w:rPr>
            <w:rFonts w:ascii="Times New Roman" w:eastAsia="Times New Roman" w:hAnsi="Times New Roman" w:cs="Times New Roman"/>
            <w:color w:val="156082"/>
            <w:sz w:val="20"/>
            <w:szCs w:val="20"/>
          </w:rPr>
          <w:t>programme</w:t>
        </w:r>
        <w:proofErr w:type="spellEnd"/>
        <w:r w:rsidR="00CC056E">
          <w:rPr>
            <w:rFonts w:ascii="Times New Roman" w:eastAsia="Times New Roman" w:hAnsi="Times New Roman" w:cs="Times New Roman"/>
            <w:color w:val="156082"/>
            <w:sz w:val="20"/>
            <w:szCs w:val="20"/>
          </w:rPr>
          <w:t xml:space="preserve"> for the great crested newt (</w:t>
        </w:r>
      </w:hyperlink>
      <w:hyperlink r:id="rId40">
        <w:r w:rsidR="00CC056E">
          <w:rPr>
            <w:rFonts w:ascii="Times New Roman" w:eastAsia="Times New Roman" w:hAnsi="Times New Roman" w:cs="Times New Roman"/>
            <w:i/>
            <w:color w:val="156082"/>
            <w:sz w:val="20"/>
            <w:szCs w:val="20"/>
          </w:rPr>
          <w:t>Triturus</w:t>
        </w:r>
      </w:hyperlink>
      <w:hyperlink r:id="rId41">
        <w:r w:rsidR="00CC056E">
          <w:rPr>
            <w:rFonts w:ascii="Times New Roman" w:eastAsia="Times New Roman" w:hAnsi="Times New Roman" w:cs="Times New Roman"/>
            <w:color w:val="156082"/>
            <w:sz w:val="20"/>
            <w:szCs w:val="20"/>
          </w:rPr>
          <w:t xml:space="preserve"> </w:t>
        </w:r>
      </w:hyperlink>
      <w:hyperlink r:id="rId42">
        <w:r w:rsidR="00CC056E">
          <w:rPr>
            <w:rFonts w:ascii="Times New Roman" w:eastAsia="Times New Roman" w:hAnsi="Times New Roman" w:cs="Times New Roman"/>
            <w:i/>
            <w:color w:val="156082"/>
            <w:sz w:val="20"/>
            <w:szCs w:val="20"/>
          </w:rPr>
          <w:t>cristatus</w:t>
        </w:r>
      </w:hyperlink>
      <w:hyperlink r:id="rId43">
        <w:r w:rsidR="00CC056E">
          <w:rPr>
            <w:rFonts w:ascii="Times New Roman" w:eastAsia="Times New Roman" w:hAnsi="Times New Roman" w:cs="Times New Roman"/>
            <w:color w:val="156082"/>
            <w:sz w:val="20"/>
            <w:szCs w:val="20"/>
          </w:rPr>
          <w:t>)</w:t>
        </w:r>
      </w:hyperlink>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i/>
          <w:color w:val="000000"/>
          <w:sz w:val="20"/>
          <w:szCs w:val="20"/>
        </w:rPr>
        <w:t>Biological Conservation</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183</w:t>
      </w:r>
      <w:r>
        <w:rPr>
          <w:rFonts w:ascii="Times New Roman" w:eastAsia="Times New Roman" w:hAnsi="Times New Roman" w:cs="Times New Roman"/>
          <w:color w:val="000000"/>
          <w:sz w:val="20"/>
          <w:szCs w:val="20"/>
        </w:rPr>
        <w:t>, 19–28 (2015).</w:t>
      </w:r>
    </w:p>
    <w:p w14:paraId="7B777B0B" w14:textId="77777777" w:rsidR="00CC056E" w:rsidRDefault="00000000">
      <w:pPr>
        <w:pBdr>
          <w:top w:val="nil"/>
          <w:left w:val="nil"/>
          <w:bottom w:val="nil"/>
          <w:right w:val="nil"/>
          <w:between w:val="nil"/>
        </w:pBdr>
        <w:spacing w:before="240" w:after="240"/>
        <w:rPr>
          <w:rFonts w:ascii="Times New Roman" w:eastAsia="Times New Roman" w:hAnsi="Times New Roman" w:cs="Times New Roman"/>
          <w:color w:val="000000"/>
          <w:sz w:val="20"/>
          <w:szCs w:val="20"/>
        </w:rPr>
      </w:pPr>
      <w:bookmarkStart w:id="239" w:name="qcx4i191dny2" w:colFirst="0" w:colLast="0"/>
      <w:bookmarkEnd w:id="239"/>
      <w:r>
        <w:rPr>
          <w:rFonts w:ascii="Times New Roman" w:eastAsia="Times New Roman" w:hAnsi="Times New Roman" w:cs="Times New Roman"/>
          <w:color w:val="000000"/>
          <w:sz w:val="20"/>
          <w:szCs w:val="20"/>
        </w:rPr>
        <w:t xml:space="preserve">4. A. C. Thomas, A. C. </w:t>
      </w:r>
      <w:r>
        <w:rPr>
          <w:rFonts w:ascii="Times New Roman" w:eastAsia="Times New Roman" w:hAnsi="Times New Roman" w:cs="Times New Roman"/>
          <w:i/>
          <w:color w:val="000000"/>
          <w:sz w:val="20"/>
          <w:szCs w:val="20"/>
        </w:rPr>
        <w:t>et al.</w:t>
      </w:r>
      <w:r>
        <w:rPr>
          <w:rFonts w:ascii="Times New Roman" w:eastAsia="Times New Roman" w:hAnsi="Times New Roman" w:cs="Times New Roman"/>
          <w:color w:val="000000"/>
          <w:sz w:val="20"/>
          <w:szCs w:val="20"/>
        </w:rPr>
        <w:t xml:space="preserve"> </w:t>
      </w:r>
      <w:hyperlink r:id="rId44">
        <w:r w:rsidR="00CC056E">
          <w:rPr>
            <w:rFonts w:ascii="Times New Roman" w:eastAsia="Times New Roman" w:hAnsi="Times New Roman" w:cs="Times New Roman"/>
            <w:color w:val="156082"/>
            <w:sz w:val="20"/>
            <w:szCs w:val="20"/>
          </w:rPr>
          <w:t>A system for rapid eDNA detection of aquatic invasive species</w:t>
        </w:r>
      </w:hyperlink>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i/>
          <w:color w:val="000000"/>
          <w:sz w:val="20"/>
          <w:szCs w:val="20"/>
        </w:rPr>
        <w:t>Environmental DNA</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2</w:t>
      </w:r>
      <w:r>
        <w:rPr>
          <w:rFonts w:ascii="Times New Roman" w:eastAsia="Times New Roman" w:hAnsi="Times New Roman" w:cs="Times New Roman"/>
          <w:color w:val="000000"/>
          <w:sz w:val="20"/>
          <w:szCs w:val="20"/>
        </w:rPr>
        <w:t>, 261–270 (2020).</w:t>
      </w:r>
    </w:p>
    <w:p w14:paraId="31B84B16" w14:textId="77777777" w:rsidR="00CC056E" w:rsidRDefault="00000000">
      <w:pPr>
        <w:pBdr>
          <w:top w:val="nil"/>
          <w:left w:val="nil"/>
          <w:bottom w:val="nil"/>
          <w:right w:val="nil"/>
          <w:between w:val="nil"/>
        </w:pBdr>
        <w:spacing w:before="240" w:after="240"/>
        <w:rPr>
          <w:rFonts w:ascii="Times New Roman" w:eastAsia="Times New Roman" w:hAnsi="Times New Roman" w:cs="Times New Roman"/>
          <w:color w:val="000000"/>
          <w:sz w:val="20"/>
          <w:szCs w:val="20"/>
        </w:rPr>
      </w:pPr>
      <w:bookmarkStart w:id="240" w:name="vrqp5s85q2fx" w:colFirst="0" w:colLast="0"/>
      <w:bookmarkEnd w:id="240"/>
      <w:r>
        <w:rPr>
          <w:rFonts w:ascii="Times New Roman" w:eastAsia="Times New Roman" w:hAnsi="Times New Roman" w:cs="Times New Roman"/>
          <w:color w:val="000000"/>
          <w:sz w:val="20"/>
          <w:szCs w:val="20"/>
        </w:rPr>
        <w:t xml:space="preserve">5. Wilkinson, S. P. </w:t>
      </w:r>
      <w:r>
        <w:rPr>
          <w:rFonts w:ascii="Times New Roman" w:eastAsia="Times New Roman" w:hAnsi="Times New Roman" w:cs="Times New Roman"/>
          <w:i/>
          <w:color w:val="000000"/>
          <w:sz w:val="20"/>
          <w:szCs w:val="20"/>
        </w:rPr>
        <w:t>et al.</w:t>
      </w:r>
      <w:r>
        <w:rPr>
          <w:rFonts w:ascii="Times New Roman" w:eastAsia="Times New Roman" w:hAnsi="Times New Roman" w:cs="Times New Roman"/>
          <w:color w:val="000000"/>
          <w:sz w:val="20"/>
          <w:szCs w:val="20"/>
        </w:rPr>
        <w:t xml:space="preserve"> </w:t>
      </w:r>
      <w:hyperlink r:id="rId45">
        <w:r w:rsidR="00CC056E">
          <w:rPr>
            <w:rFonts w:ascii="Times New Roman" w:eastAsia="Times New Roman" w:hAnsi="Times New Roman" w:cs="Times New Roman"/>
            <w:color w:val="156082"/>
            <w:sz w:val="20"/>
            <w:szCs w:val="20"/>
          </w:rPr>
          <w:t>TICI: A taxon-independent community index for eDNA-based ecological health assessment</w:t>
        </w:r>
      </w:hyperlink>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i/>
          <w:color w:val="000000"/>
          <w:sz w:val="20"/>
          <w:szCs w:val="20"/>
        </w:rPr>
        <w:t>PeerJ</w:t>
      </w:r>
      <w:proofErr w:type="spellEnd"/>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12</w:t>
      </w:r>
      <w:r>
        <w:rPr>
          <w:rFonts w:ascii="Times New Roman" w:eastAsia="Times New Roman" w:hAnsi="Times New Roman" w:cs="Times New Roman"/>
          <w:color w:val="000000"/>
          <w:sz w:val="20"/>
          <w:szCs w:val="20"/>
        </w:rPr>
        <w:t>, e16963 (2024).</w:t>
      </w:r>
    </w:p>
    <w:p w14:paraId="062548A9" w14:textId="77777777" w:rsidR="00CC056E" w:rsidRDefault="00000000">
      <w:pPr>
        <w:pBdr>
          <w:top w:val="nil"/>
          <w:left w:val="nil"/>
          <w:bottom w:val="nil"/>
          <w:right w:val="nil"/>
          <w:between w:val="nil"/>
        </w:pBdr>
        <w:spacing w:before="240" w:after="240"/>
        <w:rPr>
          <w:rFonts w:ascii="Times New Roman" w:eastAsia="Times New Roman" w:hAnsi="Times New Roman" w:cs="Times New Roman"/>
          <w:color w:val="000000"/>
          <w:sz w:val="20"/>
          <w:szCs w:val="20"/>
        </w:rPr>
      </w:pPr>
      <w:bookmarkStart w:id="241" w:name="o49ef3jp3zd4" w:colFirst="0" w:colLast="0"/>
      <w:bookmarkEnd w:id="241"/>
      <w:r>
        <w:rPr>
          <w:rFonts w:ascii="Times New Roman" w:eastAsia="Times New Roman" w:hAnsi="Times New Roman" w:cs="Times New Roman"/>
          <w:color w:val="000000"/>
          <w:sz w:val="20"/>
          <w:szCs w:val="20"/>
        </w:rPr>
        <w:t xml:space="preserve">6. Allan, E. A. </w:t>
      </w:r>
      <w:r>
        <w:rPr>
          <w:rFonts w:ascii="Times New Roman" w:eastAsia="Times New Roman" w:hAnsi="Times New Roman" w:cs="Times New Roman"/>
          <w:i/>
          <w:color w:val="000000"/>
          <w:sz w:val="20"/>
          <w:szCs w:val="20"/>
        </w:rPr>
        <w:t>et al.</w:t>
      </w:r>
      <w:r>
        <w:rPr>
          <w:rFonts w:ascii="Times New Roman" w:eastAsia="Times New Roman" w:hAnsi="Times New Roman" w:cs="Times New Roman"/>
          <w:color w:val="000000"/>
          <w:sz w:val="20"/>
          <w:szCs w:val="20"/>
        </w:rPr>
        <w:t xml:space="preserve"> </w:t>
      </w:r>
      <w:hyperlink r:id="rId46">
        <w:r w:rsidR="00CC056E">
          <w:rPr>
            <w:rFonts w:ascii="Times New Roman" w:eastAsia="Times New Roman" w:hAnsi="Times New Roman" w:cs="Times New Roman"/>
            <w:color w:val="156082"/>
            <w:sz w:val="20"/>
            <w:szCs w:val="20"/>
          </w:rPr>
          <w:t>Quantifying impacts of an environmental intervention using environmental DNA</w:t>
        </w:r>
      </w:hyperlink>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i/>
          <w:color w:val="000000"/>
          <w:sz w:val="20"/>
          <w:szCs w:val="20"/>
        </w:rPr>
        <w:t>Ecological Applications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33</w:t>
      </w:r>
      <w:r>
        <w:rPr>
          <w:rFonts w:ascii="Times New Roman" w:eastAsia="Times New Roman" w:hAnsi="Times New Roman" w:cs="Times New Roman"/>
          <w:color w:val="000000"/>
          <w:sz w:val="20"/>
          <w:szCs w:val="20"/>
        </w:rPr>
        <w:t>, e2914 (2023).</w:t>
      </w:r>
    </w:p>
    <w:p w14:paraId="5F6141AD" w14:textId="77777777" w:rsidR="00CC056E" w:rsidRDefault="00000000">
      <w:pPr>
        <w:pBdr>
          <w:top w:val="nil"/>
          <w:left w:val="nil"/>
          <w:bottom w:val="nil"/>
          <w:right w:val="nil"/>
          <w:between w:val="nil"/>
        </w:pBdr>
        <w:spacing w:before="240" w:after="240"/>
        <w:rPr>
          <w:rFonts w:ascii="Times New Roman" w:eastAsia="Times New Roman" w:hAnsi="Times New Roman" w:cs="Times New Roman"/>
          <w:color w:val="000000"/>
          <w:sz w:val="20"/>
          <w:szCs w:val="20"/>
        </w:rPr>
      </w:pPr>
      <w:bookmarkStart w:id="242" w:name="7ugqrdwm21jf" w:colFirst="0" w:colLast="0"/>
      <w:bookmarkEnd w:id="242"/>
      <w:r>
        <w:rPr>
          <w:rFonts w:ascii="Times New Roman" w:eastAsia="Times New Roman" w:hAnsi="Times New Roman" w:cs="Times New Roman"/>
          <w:color w:val="000000"/>
          <w:sz w:val="20"/>
          <w:szCs w:val="20"/>
        </w:rPr>
        <w:t xml:space="preserve">7. Guri, G. </w:t>
      </w:r>
      <w:r>
        <w:rPr>
          <w:rFonts w:ascii="Times New Roman" w:eastAsia="Times New Roman" w:hAnsi="Times New Roman" w:cs="Times New Roman"/>
          <w:i/>
          <w:color w:val="000000"/>
          <w:sz w:val="20"/>
          <w:szCs w:val="20"/>
        </w:rPr>
        <w:t>et al.</w:t>
      </w:r>
      <w:r>
        <w:rPr>
          <w:rFonts w:ascii="Times New Roman" w:eastAsia="Times New Roman" w:hAnsi="Times New Roman" w:cs="Times New Roman"/>
          <w:color w:val="000000"/>
          <w:sz w:val="20"/>
          <w:szCs w:val="20"/>
        </w:rPr>
        <w:t xml:space="preserve"> </w:t>
      </w:r>
      <w:hyperlink r:id="rId47">
        <w:r w:rsidR="00CC056E">
          <w:rPr>
            <w:rFonts w:ascii="Times New Roman" w:eastAsia="Times New Roman" w:hAnsi="Times New Roman" w:cs="Times New Roman"/>
            <w:color w:val="156082"/>
            <w:sz w:val="20"/>
            <w:szCs w:val="20"/>
          </w:rPr>
          <w:t>Predicting trawl catches using environmental DNA</w:t>
        </w:r>
      </w:hyperlink>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i/>
          <w:color w:val="000000"/>
          <w:sz w:val="20"/>
          <w:szCs w:val="20"/>
        </w:rPr>
        <w:t>ICES Journal of Marine Science</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81</w:t>
      </w:r>
      <w:r>
        <w:rPr>
          <w:rFonts w:ascii="Times New Roman" w:eastAsia="Times New Roman" w:hAnsi="Times New Roman" w:cs="Times New Roman"/>
          <w:color w:val="000000"/>
          <w:sz w:val="20"/>
          <w:szCs w:val="20"/>
        </w:rPr>
        <w:t>, 1536–1548 (2024).</w:t>
      </w:r>
    </w:p>
    <w:p w14:paraId="31217239" w14:textId="77777777" w:rsidR="00CC056E" w:rsidRDefault="00000000">
      <w:pPr>
        <w:pBdr>
          <w:top w:val="nil"/>
          <w:left w:val="nil"/>
          <w:bottom w:val="nil"/>
          <w:right w:val="nil"/>
          <w:between w:val="nil"/>
        </w:pBdr>
        <w:spacing w:before="240" w:after="240"/>
        <w:rPr>
          <w:rFonts w:ascii="Times New Roman" w:eastAsia="Times New Roman" w:hAnsi="Times New Roman" w:cs="Times New Roman"/>
          <w:color w:val="000000"/>
          <w:sz w:val="20"/>
          <w:szCs w:val="20"/>
        </w:rPr>
      </w:pPr>
      <w:bookmarkStart w:id="243" w:name="d11rmz4ui7j4" w:colFirst="0" w:colLast="0"/>
      <w:bookmarkEnd w:id="243"/>
      <w:r>
        <w:rPr>
          <w:rFonts w:ascii="Times New Roman" w:eastAsia="Times New Roman" w:hAnsi="Times New Roman" w:cs="Times New Roman"/>
          <w:color w:val="000000"/>
          <w:sz w:val="20"/>
          <w:szCs w:val="20"/>
        </w:rPr>
        <w:t xml:space="preserve">8. M. D. Tillotson, M. D. </w:t>
      </w:r>
      <w:r>
        <w:rPr>
          <w:rFonts w:ascii="Times New Roman" w:eastAsia="Times New Roman" w:hAnsi="Times New Roman" w:cs="Times New Roman"/>
          <w:i/>
          <w:color w:val="000000"/>
          <w:sz w:val="20"/>
          <w:szCs w:val="20"/>
        </w:rPr>
        <w:t>et al.</w:t>
      </w:r>
      <w:r>
        <w:rPr>
          <w:rFonts w:ascii="Times New Roman" w:eastAsia="Times New Roman" w:hAnsi="Times New Roman" w:cs="Times New Roman"/>
          <w:color w:val="000000"/>
          <w:sz w:val="20"/>
          <w:szCs w:val="20"/>
        </w:rPr>
        <w:t xml:space="preserve"> </w:t>
      </w:r>
      <w:hyperlink r:id="rId48">
        <w:r w:rsidR="00CC056E">
          <w:rPr>
            <w:rFonts w:ascii="Times New Roman" w:eastAsia="Times New Roman" w:hAnsi="Times New Roman" w:cs="Times New Roman"/>
            <w:color w:val="156082"/>
            <w:sz w:val="20"/>
            <w:szCs w:val="20"/>
          </w:rPr>
          <w:t>Concentrations of environmental DNA (eDNA) reflect spawning salmon abundance at fine spatial and temporal scales</w:t>
        </w:r>
      </w:hyperlink>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i/>
          <w:color w:val="000000"/>
          <w:sz w:val="20"/>
          <w:szCs w:val="20"/>
        </w:rPr>
        <w:t>Biological Conservation</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220</w:t>
      </w:r>
      <w:r>
        <w:rPr>
          <w:rFonts w:ascii="Times New Roman" w:eastAsia="Times New Roman" w:hAnsi="Times New Roman" w:cs="Times New Roman"/>
          <w:color w:val="000000"/>
          <w:sz w:val="20"/>
          <w:szCs w:val="20"/>
        </w:rPr>
        <w:t>, 1–11 (2018).</w:t>
      </w:r>
    </w:p>
    <w:p w14:paraId="6B27CF85" w14:textId="77777777" w:rsidR="00CC056E" w:rsidRDefault="00000000">
      <w:pPr>
        <w:pBdr>
          <w:top w:val="nil"/>
          <w:left w:val="nil"/>
          <w:bottom w:val="nil"/>
          <w:right w:val="nil"/>
          <w:between w:val="nil"/>
        </w:pBdr>
        <w:spacing w:before="240" w:after="240"/>
        <w:rPr>
          <w:rFonts w:ascii="Times New Roman" w:eastAsia="Times New Roman" w:hAnsi="Times New Roman" w:cs="Times New Roman"/>
          <w:color w:val="000000"/>
          <w:sz w:val="20"/>
          <w:szCs w:val="20"/>
        </w:rPr>
      </w:pPr>
      <w:bookmarkStart w:id="244" w:name="uhuff5nbuu1c" w:colFirst="0" w:colLast="0"/>
      <w:bookmarkEnd w:id="244"/>
      <w:r>
        <w:rPr>
          <w:rFonts w:ascii="Times New Roman" w:eastAsia="Times New Roman" w:hAnsi="Times New Roman" w:cs="Times New Roman"/>
          <w:color w:val="000000"/>
          <w:sz w:val="20"/>
          <w:szCs w:val="20"/>
        </w:rPr>
        <w:t xml:space="preserve">9. Clare, E. L. </w:t>
      </w:r>
      <w:r>
        <w:rPr>
          <w:rFonts w:ascii="Times New Roman" w:eastAsia="Times New Roman" w:hAnsi="Times New Roman" w:cs="Times New Roman"/>
          <w:i/>
          <w:color w:val="000000"/>
          <w:sz w:val="20"/>
          <w:szCs w:val="20"/>
        </w:rPr>
        <w:t>et al.</w:t>
      </w:r>
      <w:r>
        <w:rPr>
          <w:rFonts w:ascii="Times New Roman" w:eastAsia="Times New Roman" w:hAnsi="Times New Roman" w:cs="Times New Roman"/>
          <w:color w:val="000000"/>
          <w:sz w:val="20"/>
          <w:szCs w:val="20"/>
        </w:rPr>
        <w:t xml:space="preserve"> </w:t>
      </w:r>
      <w:hyperlink r:id="rId49">
        <w:proofErr w:type="spellStart"/>
        <w:r w:rsidR="00CC056E">
          <w:rPr>
            <w:rFonts w:ascii="Times New Roman" w:eastAsia="Times New Roman" w:hAnsi="Times New Roman" w:cs="Times New Roman"/>
            <w:color w:val="156082"/>
            <w:sz w:val="20"/>
            <w:szCs w:val="20"/>
          </w:rPr>
          <w:t>eDNAir</w:t>
        </w:r>
        <w:proofErr w:type="spellEnd"/>
        <w:r w:rsidR="00CC056E">
          <w:rPr>
            <w:rFonts w:ascii="Times New Roman" w:eastAsia="Times New Roman" w:hAnsi="Times New Roman" w:cs="Times New Roman"/>
            <w:color w:val="156082"/>
            <w:sz w:val="20"/>
            <w:szCs w:val="20"/>
          </w:rPr>
          <w:t>: Proof of concept that animal DNA can be collected from air sampling</w:t>
        </w:r>
      </w:hyperlink>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i/>
          <w:color w:val="000000"/>
          <w:sz w:val="20"/>
          <w:szCs w:val="20"/>
        </w:rPr>
        <w:t>PeerJ</w:t>
      </w:r>
      <w:proofErr w:type="spellEnd"/>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9</w:t>
      </w:r>
      <w:r>
        <w:rPr>
          <w:rFonts w:ascii="Times New Roman" w:eastAsia="Times New Roman" w:hAnsi="Times New Roman" w:cs="Times New Roman"/>
          <w:color w:val="000000"/>
          <w:sz w:val="20"/>
          <w:szCs w:val="20"/>
        </w:rPr>
        <w:t>, e11030 (2021).</w:t>
      </w:r>
    </w:p>
    <w:p w14:paraId="715100D9" w14:textId="77777777" w:rsidR="00CC056E" w:rsidRDefault="00000000">
      <w:pPr>
        <w:pBdr>
          <w:top w:val="nil"/>
          <w:left w:val="nil"/>
          <w:bottom w:val="nil"/>
          <w:right w:val="nil"/>
          <w:between w:val="nil"/>
        </w:pBdr>
        <w:spacing w:before="240" w:after="240"/>
        <w:rPr>
          <w:rFonts w:ascii="Times New Roman" w:eastAsia="Times New Roman" w:hAnsi="Times New Roman" w:cs="Times New Roman"/>
          <w:color w:val="000000"/>
          <w:sz w:val="20"/>
          <w:szCs w:val="20"/>
        </w:rPr>
      </w:pPr>
      <w:bookmarkStart w:id="245" w:name="eku3qdw3jwl2" w:colFirst="0" w:colLast="0"/>
      <w:bookmarkEnd w:id="245"/>
      <w:r>
        <w:rPr>
          <w:rFonts w:ascii="Times New Roman" w:eastAsia="Times New Roman" w:hAnsi="Times New Roman" w:cs="Times New Roman"/>
          <w:color w:val="000000"/>
          <w:sz w:val="20"/>
          <w:szCs w:val="20"/>
        </w:rPr>
        <w:t xml:space="preserve">10. Garrett, N. R. </w:t>
      </w:r>
      <w:r>
        <w:rPr>
          <w:rFonts w:ascii="Times New Roman" w:eastAsia="Times New Roman" w:hAnsi="Times New Roman" w:cs="Times New Roman"/>
          <w:i/>
          <w:color w:val="000000"/>
          <w:sz w:val="20"/>
          <w:szCs w:val="20"/>
        </w:rPr>
        <w:t>et al.</w:t>
      </w:r>
      <w:r>
        <w:rPr>
          <w:rFonts w:ascii="Times New Roman" w:eastAsia="Times New Roman" w:hAnsi="Times New Roman" w:cs="Times New Roman"/>
          <w:color w:val="000000"/>
          <w:sz w:val="20"/>
          <w:szCs w:val="20"/>
        </w:rPr>
        <w:t xml:space="preserve"> </w:t>
      </w:r>
      <w:hyperlink r:id="rId50">
        <w:r w:rsidR="00CC056E">
          <w:rPr>
            <w:rFonts w:ascii="Times New Roman" w:eastAsia="Times New Roman" w:hAnsi="Times New Roman" w:cs="Times New Roman"/>
            <w:color w:val="156082"/>
            <w:sz w:val="20"/>
            <w:szCs w:val="20"/>
          </w:rPr>
          <w:t>Airborne eDNA documents a diverse and ecologically complex tropical bat and other mammal community</w:t>
        </w:r>
      </w:hyperlink>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i/>
          <w:color w:val="000000"/>
          <w:sz w:val="20"/>
          <w:szCs w:val="20"/>
        </w:rPr>
        <w:t>Environmental DNA</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5</w:t>
      </w:r>
      <w:r>
        <w:rPr>
          <w:rFonts w:ascii="Times New Roman" w:eastAsia="Times New Roman" w:hAnsi="Times New Roman" w:cs="Times New Roman"/>
          <w:color w:val="000000"/>
          <w:sz w:val="20"/>
          <w:szCs w:val="20"/>
        </w:rPr>
        <w:t>, 350–362 (2023).</w:t>
      </w:r>
    </w:p>
    <w:p w14:paraId="4B9A7573" w14:textId="77777777" w:rsidR="00CC056E" w:rsidRDefault="00000000">
      <w:pPr>
        <w:pBdr>
          <w:top w:val="nil"/>
          <w:left w:val="nil"/>
          <w:bottom w:val="nil"/>
          <w:right w:val="nil"/>
          <w:between w:val="nil"/>
        </w:pBdr>
        <w:spacing w:before="240" w:after="240"/>
        <w:rPr>
          <w:rFonts w:ascii="Times New Roman" w:eastAsia="Times New Roman" w:hAnsi="Times New Roman" w:cs="Times New Roman"/>
          <w:color w:val="000000"/>
          <w:sz w:val="20"/>
          <w:szCs w:val="20"/>
        </w:rPr>
      </w:pPr>
      <w:bookmarkStart w:id="246" w:name="x8t9fi2ew1fi" w:colFirst="0" w:colLast="0"/>
      <w:bookmarkEnd w:id="246"/>
      <w:r>
        <w:rPr>
          <w:rFonts w:ascii="Times New Roman" w:eastAsia="Times New Roman" w:hAnsi="Times New Roman" w:cs="Times New Roman"/>
          <w:color w:val="000000"/>
          <w:sz w:val="20"/>
          <w:szCs w:val="20"/>
        </w:rPr>
        <w:t xml:space="preserve">11. M. D. Johnson, M. D., Cox, R. D. &amp; Barnes, M. A. </w:t>
      </w:r>
      <w:hyperlink r:id="rId51">
        <w:r w:rsidR="00CC056E">
          <w:rPr>
            <w:rFonts w:ascii="Times New Roman" w:eastAsia="Times New Roman" w:hAnsi="Times New Roman" w:cs="Times New Roman"/>
            <w:color w:val="156082"/>
            <w:sz w:val="20"/>
            <w:szCs w:val="20"/>
          </w:rPr>
          <w:t>Analyzing airborne environmental DNA: A comparison of extraction methods, primer type, and trap type on the ability to detect airborne eDNA from terrestrial plant communities</w:t>
        </w:r>
      </w:hyperlink>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i/>
          <w:color w:val="000000"/>
          <w:sz w:val="20"/>
          <w:szCs w:val="20"/>
        </w:rPr>
        <w:t>Environmental DNA</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1</w:t>
      </w:r>
      <w:r>
        <w:rPr>
          <w:rFonts w:ascii="Times New Roman" w:eastAsia="Times New Roman" w:hAnsi="Times New Roman" w:cs="Times New Roman"/>
          <w:color w:val="000000"/>
          <w:sz w:val="20"/>
          <w:szCs w:val="20"/>
        </w:rPr>
        <w:t>, 176–185 (2019).</w:t>
      </w:r>
    </w:p>
    <w:p w14:paraId="7F9896EA" w14:textId="77777777" w:rsidR="00CC056E" w:rsidRDefault="00000000">
      <w:pPr>
        <w:pBdr>
          <w:top w:val="nil"/>
          <w:left w:val="nil"/>
          <w:bottom w:val="nil"/>
          <w:right w:val="nil"/>
          <w:between w:val="nil"/>
        </w:pBdr>
        <w:spacing w:before="240" w:after="240"/>
        <w:rPr>
          <w:rFonts w:ascii="Times New Roman" w:eastAsia="Times New Roman" w:hAnsi="Times New Roman" w:cs="Times New Roman"/>
          <w:color w:val="000000"/>
          <w:sz w:val="20"/>
          <w:szCs w:val="20"/>
        </w:rPr>
      </w:pPr>
      <w:bookmarkStart w:id="247" w:name="7cjrmnxjzjlc" w:colFirst="0" w:colLast="0"/>
      <w:bookmarkEnd w:id="247"/>
      <w:r>
        <w:rPr>
          <w:rFonts w:ascii="Times New Roman" w:eastAsia="Times New Roman" w:hAnsi="Times New Roman" w:cs="Times New Roman"/>
          <w:color w:val="000000"/>
          <w:sz w:val="20"/>
          <w:szCs w:val="20"/>
        </w:rPr>
        <w:t xml:space="preserve">12. M. D. Johnson, M. D., Barnes, M. A., Garrett, N. R. &amp; Clare, E. L. </w:t>
      </w:r>
      <w:hyperlink r:id="rId52">
        <w:r w:rsidR="00CC056E">
          <w:rPr>
            <w:rFonts w:ascii="Times New Roman" w:eastAsia="Times New Roman" w:hAnsi="Times New Roman" w:cs="Times New Roman"/>
            <w:color w:val="156082"/>
            <w:sz w:val="20"/>
            <w:szCs w:val="20"/>
          </w:rPr>
          <w:t>Answers blowing in the wind: Detection of birds, mammals, and amphibians with airborne environmental DNA in a natural environment over a yearlong survey</w:t>
        </w:r>
      </w:hyperlink>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i/>
          <w:color w:val="000000"/>
          <w:sz w:val="20"/>
          <w:szCs w:val="20"/>
        </w:rPr>
        <w:t>Environmental DNA</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5</w:t>
      </w:r>
      <w:r>
        <w:rPr>
          <w:rFonts w:ascii="Times New Roman" w:eastAsia="Times New Roman" w:hAnsi="Times New Roman" w:cs="Times New Roman"/>
          <w:color w:val="000000"/>
          <w:sz w:val="20"/>
          <w:szCs w:val="20"/>
        </w:rPr>
        <w:t>, 375–387 (2023).</w:t>
      </w:r>
    </w:p>
    <w:p w14:paraId="1BE27C8E" w14:textId="77777777" w:rsidR="00CC056E" w:rsidRDefault="00000000">
      <w:pPr>
        <w:pBdr>
          <w:top w:val="nil"/>
          <w:left w:val="nil"/>
          <w:bottom w:val="nil"/>
          <w:right w:val="nil"/>
          <w:between w:val="nil"/>
        </w:pBdr>
        <w:spacing w:before="240" w:after="240"/>
        <w:rPr>
          <w:rFonts w:ascii="Times New Roman" w:eastAsia="Times New Roman" w:hAnsi="Times New Roman" w:cs="Times New Roman"/>
          <w:color w:val="000000"/>
          <w:sz w:val="20"/>
          <w:szCs w:val="20"/>
        </w:rPr>
      </w:pPr>
      <w:bookmarkStart w:id="248" w:name="m6hjbgsjhlna" w:colFirst="0" w:colLast="0"/>
      <w:bookmarkEnd w:id="248"/>
      <w:r>
        <w:rPr>
          <w:rFonts w:ascii="Times New Roman" w:eastAsia="Times New Roman" w:hAnsi="Times New Roman" w:cs="Times New Roman"/>
          <w:color w:val="000000"/>
          <w:sz w:val="20"/>
          <w:szCs w:val="20"/>
        </w:rPr>
        <w:t xml:space="preserve">13. C. Lynggaard, C., Frøslev, T. G., Johnson, M. S., Olsen, M. T. &amp; Bohmann, K. </w:t>
      </w:r>
      <w:hyperlink r:id="rId53">
        <w:r w:rsidR="00CC056E">
          <w:rPr>
            <w:rFonts w:ascii="Times New Roman" w:eastAsia="Times New Roman" w:hAnsi="Times New Roman" w:cs="Times New Roman"/>
            <w:color w:val="156082"/>
            <w:sz w:val="20"/>
            <w:szCs w:val="20"/>
          </w:rPr>
          <w:t>Airborne environmental DNA captures terrestrial vertebrate diversity in nature</w:t>
        </w:r>
      </w:hyperlink>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i/>
          <w:color w:val="000000"/>
          <w:sz w:val="20"/>
          <w:szCs w:val="20"/>
        </w:rPr>
        <w:t>Molecular Ecology Resources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24</w:t>
      </w:r>
      <w:r>
        <w:rPr>
          <w:rFonts w:ascii="Times New Roman" w:eastAsia="Times New Roman" w:hAnsi="Times New Roman" w:cs="Times New Roman"/>
          <w:color w:val="000000"/>
          <w:sz w:val="20"/>
          <w:szCs w:val="20"/>
        </w:rPr>
        <w:t>, e13840 (2024).</w:t>
      </w:r>
    </w:p>
    <w:p w14:paraId="5AD11C7D" w14:textId="77777777" w:rsidR="00CC056E" w:rsidRDefault="00000000">
      <w:pPr>
        <w:pBdr>
          <w:top w:val="nil"/>
          <w:left w:val="nil"/>
          <w:bottom w:val="nil"/>
          <w:right w:val="nil"/>
          <w:between w:val="nil"/>
        </w:pBdr>
        <w:spacing w:before="240" w:after="240"/>
        <w:rPr>
          <w:rFonts w:ascii="Times New Roman" w:eastAsia="Times New Roman" w:hAnsi="Times New Roman" w:cs="Times New Roman"/>
          <w:color w:val="000000"/>
          <w:sz w:val="20"/>
          <w:szCs w:val="20"/>
        </w:rPr>
      </w:pPr>
      <w:bookmarkStart w:id="249" w:name="blkj2czc259n" w:colFirst="0" w:colLast="0"/>
      <w:bookmarkEnd w:id="249"/>
      <w:r>
        <w:rPr>
          <w:rFonts w:ascii="Times New Roman" w:eastAsia="Times New Roman" w:hAnsi="Times New Roman" w:cs="Times New Roman"/>
          <w:color w:val="000000"/>
          <w:sz w:val="20"/>
          <w:szCs w:val="20"/>
        </w:rPr>
        <w:t xml:space="preserve">14. Roger, F. </w:t>
      </w:r>
      <w:r>
        <w:rPr>
          <w:rFonts w:ascii="Times New Roman" w:eastAsia="Times New Roman" w:hAnsi="Times New Roman" w:cs="Times New Roman"/>
          <w:i/>
          <w:color w:val="000000"/>
          <w:sz w:val="20"/>
          <w:szCs w:val="20"/>
        </w:rPr>
        <w:t>et al.</w:t>
      </w:r>
      <w:r>
        <w:rPr>
          <w:rFonts w:ascii="Times New Roman" w:eastAsia="Times New Roman" w:hAnsi="Times New Roman" w:cs="Times New Roman"/>
          <w:color w:val="000000"/>
          <w:sz w:val="20"/>
          <w:szCs w:val="20"/>
        </w:rPr>
        <w:t xml:space="preserve"> </w:t>
      </w:r>
      <w:hyperlink r:id="rId54">
        <w:r w:rsidR="00CC056E">
          <w:rPr>
            <w:rFonts w:ascii="Times New Roman" w:eastAsia="Times New Roman" w:hAnsi="Times New Roman" w:cs="Times New Roman"/>
            <w:color w:val="156082"/>
            <w:sz w:val="20"/>
            <w:szCs w:val="20"/>
          </w:rPr>
          <w:t>Airborne environmental DNA metabarcoding for the monitoring of terrestrial insects—A proof of concept from the field</w:t>
        </w:r>
      </w:hyperlink>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i/>
          <w:color w:val="000000"/>
          <w:sz w:val="20"/>
          <w:szCs w:val="20"/>
        </w:rPr>
        <w:t>Environmental DNA</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4</w:t>
      </w:r>
      <w:r>
        <w:rPr>
          <w:rFonts w:ascii="Times New Roman" w:eastAsia="Times New Roman" w:hAnsi="Times New Roman" w:cs="Times New Roman"/>
          <w:color w:val="000000"/>
          <w:sz w:val="20"/>
          <w:szCs w:val="20"/>
        </w:rPr>
        <w:t>, 790–807 (2022).</w:t>
      </w:r>
    </w:p>
    <w:p w14:paraId="233EDD80" w14:textId="77777777" w:rsidR="00CC056E" w:rsidRDefault="00000000">
      <w:pPr>
        <w:pBdr>
          <w:top w:val="nil"/>
          <w:left w:val="nil"/>
          <w:bottom w:val="nil"/>
          <w:right w:val="nil"/>
          <w:between w:val="nil"/>
        </w:pBdr>
        <w:spacing w:before="240" w:after="240"/>
        <w:rPr>
          <w:rFonts w:ascii="Times New Roman" w:eastAsia="Times New Roman" w:hAnsi="Times New Roman" w:cs="Times New Roman"/>
          <w:color w:val="000000"/>
          <w:sz w:val="20"/>
          <w:szCs w:val="20"/>
        </w:rPr>
      </w:pPr>
      <w:bookmarkStart w:id="250" w:name="d4osp1ctgubt" w:colFirst="0" w:colLast="0"/>
      <w:bookmarkEnd w:id="250"/>
      <w:r>
        <w:rPr>
          <w:rFonts w:ascii="Times New Roman" w:eastAsia="Times New Roman" w:hAnsi="Times New Roman" w:cs="Times New Roman"/>
          <w:color w:val="000000"/>
          <w:sz w:val="20"/>
          <w:szCs w:val="20"/>
        </w:rPr>
        <w:t xml:space="preserve">15. C. </w:t>
      </w:r>
      <w:proofErr w:type="gramStart"/>
      <w:r>
        <w:rPr>
          <w:rFonts w:ascii="Times New Roman" w:eastAsia="Times New Roman" w:hAnsi="Times New Roman" w:cs="Times New Roman"/>
          <w:color w:val="000000"/>
          <w:sz w:val="20"/>
          <w:szCs w:val="20"/>
        </w:rPr>
        <w:t>Lynggaard,.</w:t>
      </w:r>
      <w:proofErr w:type="gramEnd"/>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i/>
          <w:color w:val="000000"/>
          <w:sz w:val="20"/>
          <w:szCs w:val="20"/>
        </w:rPr>
        <w:t>et al.</w:t>
      </w:r>
      <w:r>
        <w:rPr>
          <w:rFonts w:ascii="Times New Roman" w:eastAsia="Times New Roman" w:hAnsi="Times New Roman" w:cs="Times New Roman"/>
          <w:color w:val="000000"/>
          <w:sz w:val="20"/>
          <w:szCs w:val="20"/>
        </w:rPr>
        <w:t xml:space="preserve"> </w:t>
      </w:r>
      <w:hyperlink r:id="rId55">
        <w:r w:rsidR="00CC056E">
          <w:rPr>
            <w:rFonts w:ascii="Times New Roman" w:eastAsia="Times New Roman" w:hAnsi="Times New Roman" w:cs="Times New Roman"/>
            <w:color w:val="156082"/>
            <w:sz w:val="20"/>
            <w:szCs w:val="20"/>
          </w:rPr>
          <w:t>Airborne environmental DNA for terrestrial vertebrate community monitoring</w:t>
        </w:r>
      </w:hyperlink>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i/>
          <w:color w:val="000000"/>
          <w:sz w:val="20"/>
          <w:szCs w:val="20"/>
        </w:rPr>
        <w:t>Current Biology</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32</w:t>
      </w:r>
      <w:r>
        <w:rPr>
          <w:rFonts w:ascii="Times New Roman" w:eastAsia="Times New Roman" w:hAnsi="Times New Roman" w:cs="Times New Roman"/>
          <w:color w:val="000000"/>
          <w:sz w:val="20"/>
          <w:szCs w:val="20"/>
        </w:rPr>
        <w:t>, 701–707.e5 (2022).</w:t>
      </w:r>
    </w:p>
    <w:p w14:paraId="3DC4352B" w14:textId="77777777" w:rsidR="00CC056E" w:rsidRDefault="00000000">
      <w:pPr>
        <w:pBdr>
          <w:top w:val="nil"/>
          <w:left w:val="nil"/>
          <w:bottom w:val="nil"/>
          <w:right w:val="nil"/>
          <w:between w:val="nil"/>
        </w:pBdr>
        <w:spacing w:before="240" w:after="240"/>
        <w:rPr>
          <w:rFonts w:ascii="Times New Roman" w:eastAsia="Times New Roman" w:hAnsi="Times New Roman" w:cs="Times New Roman"/>
          <w:color w:val="000000"/>
          <w:sz w:val="20"/>
          <w:szCs w:val="20"/>
        </w:rPr>
      </w:pPr>
      <w:bookmarkStart w:id="251" w:name="epo46iynhh8h" w:colFirst="0" w:colLast="0"/>
      <w:bookmarkEnd w:id="251"/>
      <w:r>
        <w:rPr>
          <w:rFonts w:ascii="Times New Roman" w:eastAsia="Times New Roman" w:hAnsi="Times New Roman" w:cs="Times New Roman"/>
          <w:color w:val="000000"/>
          <w:sz w:val="20"/>
          <w:szCs w:val="20"/>
        </w:rPr>
        <w:t xml:space="preserve">16. </w:t>
      </w:r>
      <w:proofErr w:type="spellStart"/>
      <w:r>
        <w:rPr>
          <w:rFonts w:ascii="Times New Roman" w:eastAsia="Times New Roman" w:hAnsi="Times New Roman" w:cs="Times New Roman"/>
          <w:color w:val="000000"/>
          <w:sz w:val="20"/>
          <w:szCs w:val="20"/>
        </w:rPr>
        <w:t>Tournayre</w:t>
      </w:r>
      <w:proofErr w:type="spellEnd"/>
      <w:r>
        <w:rPr>
          <w:rFonts w:ascii="Times New Roman" w:eastAsia="Times New Roman" w:hAnsi="Times New Roman" w:cs="Times New Roman"/>
          <w:color w:val="000000"/>
          <w:sz w:val="20"/>
          <w:szCs w:val="20"/>
        </w:rPr>
        <w:t xml:space="preserve">, O. </w:t>
      </w:r>
      <w:r>
        <w:rPr>
          <w:rFonts w:ascii="Times New Roman" w:eastAsia="Times New Roman" w:hAnsi="Times New Roman" w:cs="Times New Roman"/>
          <w:i/>
          <w:color w:val="000000"/>
          <w:sz w:val="20"/>
          <w:szCs w:val="20"/>
        </w:rPr>
        <w:t>et al.</w:t>
      </w:r>
      <w:r>
        <w:rPr>
          <w:rFonts w:ascii="Times New Roman" w:eastAsia="Times New Roman" w:hAnsi="Times New Roman" w:cs="Times New Roman"/>
          <w:color w:val="000000"/>
          <w:sz w:val="20"/>
          <w:szCs w:val="20"/>
        </w:rPr>
        <w:t xml:space="preserve"> </w:t>
      </w:r>
      <w:hyperlink r:id="rId56">
        <w:r w:rsidR="00CC056E">
          <w:rPr>
            <w:rFonts w:ascii="Times New Roman" w:eastAsia="Times New Roman" w:hAnsi="Times New Roman" w:cs="Times New Roman"/>
            <w:color w:val="156082"/>
            <w:sz w:val="20"/>
            <w:szCs w:val="20"/>
          </w:rPr>
          <w:t>First national survey of terrestrial biodiversity using airborne eDNA</w:t>
        </w:r>
      </w:hyperlink>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i/>
          <w:color w:val="000000"/>
          <w:sz w:val="20"/>
          <w:szCs w:val="20"/>
        </w:rPr>
        <w:t>Scientific Reports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15</w:t>
      </w:r>
      <w:r>
        <w:rPr>
          <w:rFonts w:ascii="Times New Roman" w:eastAsia="Times New Roman" w:hAnsi="Times New Roman" w:cs="Times New Roman"/>
          <w:color w:val="000000"/>
          <w:sz w:val="20"/>
          <w:szCs w:val="20"/>
        </w:rPr>
        <w:t>, 19247 (2025).</w:t>
      </w:r>
    </w:p>
    <w:p w14:paraId="2B3878E8" w14:textId="77777777" w:rsidR="00CC056E" w:rsidRDefault="00000000">
      <w:pPr>
        <w:pBdr>
          <w:top w:val="nil"/>
          <w:left w:val="nil"/>
          <w:bottom w:val="nil"/>
          <w:right w:val="nil"/>
          <w:between w:val="nil"/>
        </w:pBdr>
        <w:spacing w:before="240" w:after="24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lastRenderedPageBreak/>
        <w:t xml:space="preserve">17. Sullivan, A. R. </w:t>
      </w:r>
      <w:r>
        <w:rPr>
          <w:rFonts w:ascii="Times New Roman" w:eastAsia="Times New Roman" w:hAnsi="Times New Roman" w:cs="Times New Roman"/>
          <w:i/>
          <w:color w:val="000000"/>
          <w:sz w:val="20"/>
          <w:szCs w:val="20"/>
        </w:rPr>
        <w:t>et al.</w:t>
      </w:r>
      <w:r>
        <w:rPr>
          <w:rFonts w:ascii="Times New Roman" w:eastAsia="Times New Roman" w:hAnsi="Times New Roman" w:cs="Times New Roman"/>
          <w:color w:val="000000"/>
          <w:sz w:val="20"/>
          <w:szCs w:val="20"/>
        </w:rPr>
        <w:t xml:space="preserve"> Airborne eDNA captures three decades of ecosystem biodiversity. (2023) </w:t>
      </w:r>
      <w:proofErr w:type="spellStart"/>
      <w:r>
        <w:rPr>
          <w:rFonts w:ascii="Times New Roman" w:eastAsia="Times New Roman" w:hAnsi="Times New Roman" w:cs="Times New Roman"/>
          <w:color w:val="000000"/>
          <w:sz w:val="20"/>
          <w:szCs w:val="20"/>
        </w:rPr>
        <w:t>doi:</w:t>
      </w:r>
      <w:hyperlink r:id="rId57">
        <w:r w:rsidR="00CC056E">
          <w:rPr>
            <w:rFonts w:ascii="Times New Roman" w:eastAsia="Times New Roman" w:hAnsi="Times New Roman" w:cs="Times New Roman"/>
            <w:color w:val="156082"/>
            <w:sz w:val="20"/>
            <w:szCs w:val="20"/>
          </w:rPr>
          <w:t>https</w:t>
        </w:r>
        <w:proofErr w:type="spellEnd"/>
        <w:r w:rsidR="00CC056E">
          <w:rPr>
            <w:rFonts w:ascii="Times New Roman" w:eastAsia="Times New Roman" w:hAnsi="Times New Roman" w:cs="Times New Roman"/>
            <w:color w:val="156082"/>
            <w:sz w:val="20"/>
            <w:szCs w:val="20"/>
          </w:rPr>
          <w:t>://doi.org/10.1101/2023.12.06.569882</w:t>
        </w:r>
      </w:hyperlink>
      <w:r>
        <w:rPr>
          <w:rFonts w:ascii="Times New Roman" w:eastAsia="Times New Roman" w:hAnsi="Times New Roman" w:cs="Times New Roman"/>
          <w:color w:val="000000"/>
          <w:sz w:val="20"/>
          <w:szCs w:val="20"/>
        </w:rPr>
        <w:t>.</w:t>
      </w:r>
    </w:p>
    <w:p w14:paraId="30831E4B" w14:textId="77777777" w:rsidR="00CC056E" w:rsidRDefault="00000000">
      <w:pPr>
        <w:pBdr>
          <w:top w:val="nil"/>
          <w:left w:val="nil"/>
          <w:bottom w:val="nil"/>
          <w:right w:val="nil"/>
          <w:between w:val="nil"/>
        </w:pBdr>
        <w:spacing w:before="240" w:after="240"/>
        <w:rPr>
          <w:rFonts w:ascii="Times New Roman" w:eastAsia="Times New Roman" w:hAnsi="Times New Roman" w:cs="Times New Roman"/>
          <w:color w:val="000000"/>
          <w:sz w:val="20"/>
          <w:szCs w:val="20"/>
        </w:rPr>
      </w:pPr>
      <w:bookmarkStart w:id="252" w:name="xaqyxp6zgoxn" w:colFirst="0" w:colLast="0"/>
      <w:bookmarkEnd w:id="252"/>
      <w:r>
        <w:rPr>
          <w:rFonts w:ascii="Times New Roman" w:eastAsia="Times New Roman" w:hAnsi="Times New Roman" w:cs="Times New Roman"/>
          <w:color w:val="000000"/>
          <w:sz w:val="20"/>
          <w:szCs w:val="20"/>
        </w:rPr>
        <w:t xml:space="preserve">18. Klepke, M. J., Sigsgaard, E. E., Jensen, M. R., Olsen, K. &amp; Thomsen, P. F. </w:t>
      </w:r>
      <w:hyperlink r:id="rId58">
        <w:r w:rsidR="00CC056E">
          <w:rPr>
            <w:rFonts w:ascii="Times New Roman" w:eastAsia="Times New Roman" w:hAnsi="Times New Roman" w:cs="Times New Roman"/>
            <w:color w:val="156082"/>
            <w:sz w:val="20"/>
            <w:szCs w:val="20"/>
          </w:rPr>
          <w:t>Accumulation and diversity of airborne, eukaryotic environmental DNA</w:t>
        </w:r>
      </w:hyperlink>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i/>
          <w:color w:val="000000"/>
          <w:sz w:val="20"/>
          <w:szCs w:val="20"/>
        </w:rPr>
        <w:t>Environmental DNA</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4</w:t>
      </w:r>
      <w:r>
        <w:rPr>
          <w:rFonts w:ascii="Times New Roman" w:eastAsia="Times New Roman" w:hAnsi="Times New Roman" w:cs="Times New Roman"/>
          <w:color w:val="000000"/>
          <w:sz w:val="20"/>
          <w:szCs w:val="20"/>
        </w:rPr>
        <w:t>, 1323–1339 (2022).</w:t>
      </w:r>
    </w:p>
    <w:p w14:paraId="312DFE0F" w14:textId="77777777" w:rsidR="00CC056E" w:rsidRDefault="00000000">
      <w:pPr>
        <w:pBdr>
          <w:top w:val="nil"/>
          <w:left w:val="nil"/>
          <w:bottom w:val="nil"/>
          <w:right w:val="nil"/>
          <w:between w:val="nil"/>
        </w:pBdr>
        <w:spacing w:before="240" w:after="240"/>
        <w:rPr>
          <w:rFonts w:ascii="Times New Roman" w:eastAsia="Times New Roman" w:hAnsi="Times New Roman" w:cs="Times New Roman"/>
          <w:color w:val="000000"/>
          <w:sz w:val="20"/>
          <w:szCs w:val="20"/>
        </w:rPr>
      </w:pPr>
      <w:bookmarkStart w:id="253" w:name="3jlslvawlkwm" w:colFirst="0" w:colLast="0"/>
      <w:bookmarkEnd w:id="253"/>
      <w:r>
        <w:rPr>
          <w:rFonts w:ascii="Times New Roman" w:eastAsia="Times New Roman" w:hAnsi="Times New Roman" w:cs="Times New Roman"/>
          <w:color w:val="000000"/>
          <w:sz w:val="20"/>
          <w:szCs w:val="20"/>
        </w:rPr>
        <w:t xml:space="preserve">19. Lynggaard, C. </w:t>
      </w:r>
      <w:r>
        <w:rPr>
          <w:rFonts w:ascii="Times New Roman" w:eastAsia="Times New Roman" w:hAnsi="Times New Roman" w:cs="Times New Roman"/>
          <w:i/>
          <w:color w:val="000000"/>
          <w:sz w:val="20"/>
          <w:szCs w:val="20"/>
        </w:rPr>
        <w:t>et al.</w:t>
      </w:r>
      <w:r>
        <w:rPr>
          <w:rFonts w:ascii="Times New Roman" w:eastAsia="Times New Roman" w:hAnsi="Times New Roman" w:cs="Times New Roman"/>
          <w:color w:val="000000"/>
          <w:sz w:val="20"/>
          <w:szCs w:val="20"/>
        </w:rPr>
        <w:t xml:space="preserve"> </w:t>
      </w:r>
      <w:hyperlink r:id="rId59">
        <w:r w:rsidR="00CC056E">
          <w:rPr>
            <w:rFonts w:ascii="Times New Roman" w:eastAsia="Times New Roman" w:hAnsi="Times New Roman" w:cs="Times New Roman"/>
            <w:color w:val="156082"/>
            <w:sz w:val="20"/>
            <w:szCs w:val="20"/>
          </w:rPr>
          <w:t>Vertebrate environmental DNA from leaf swabs</w:t>
        </w:r>
      </w:hyperlink>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i/>
          <w:color w:val="000000"/>
          <w:sz w:val="20"/>
          <w:szCs w:val="20"/>
        </w:rPr>
        <w:t>Current Biology</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33</w:t>
      </w:r>
      <w:r>
        <w:rPr>
          <w:rFonts w:ascii="Times New Roman" w:eastAsia="Times New Roman" w:hAnsi="Times New Roman" w:cs="Times New Roman"/>
          <w:color w:val="000000"/>
          <w:sz w:val="20"/>
          <w:szCs w:val="20"/>
        </w:rPr>
        <w:t>, R853–R854 (2023).</w:t>
      </w:r>
    </w:p>
    <w:p w14:paraId="4C7864FB" w14:textId="77777777" w:rsidR="00CC056E" w:rsidRDefault="00000000">
      <w:pPr>
        <w:pBdr>
          <w:top w:val="nil"/>
          <w:left w:val="nil"/>
          <w:bottom w:val="nil"/>
          <w:right w:val="nil"/>
          <w:between w:val="nil"/>
        </w:pBdr>
        <w:spacing w:before="240" w:after="240"/>
        <w:rPr>
          <w:rFonts w:ascii="Times New Roman" w:eastAsia="Times New Roman" w:hAnsi="Times New Roman" w:cs="Times New Roman"/>
          <w:color w:val="000000"/>
          <w:sz w:val="20"/>
          <w:szCs w:val="20"/>
        </w:rPr>
      </w:pPr>
      <w:bookmarkStart w:id="254" w:name="n01y8lnznpej" w:colFirst="0" w:colLast="0"/>
      <w:bookmarkEnd w:id="254"/>
      <w:r>
        <w:rPr>
          <w:rFonts w:ascii="Times New Roman" w:eastAsia="Times New Roman" w:hAnsi="Times New Roman" w:cs="Times New Roman"/>
          <w:color w:val="000000"/>
          <w:sz w:val="20"/>
          <w:szCs w:val="20"/>
        </w:rPr>
        <w:t xml:space="preserve">20. F. Altermatt, M. </w:t>
      </w:r>
      <w:proofErr w:type="spellStart"/>
      <w:r>
        <w:rPr>
          <w:rFonts w:ascii="Times New Roman" w:eastAsia="Times New Roman" w:hAnsi="Times New Roman" w:cs="Times New Roman"/>
          <w:color w:val="000000"/>
          <w:sz w:val="20"/>
          <w:szCs w:val="20"/>
        </w:rPr>
        <w:t>Couton</w:t>
      </w:r>
      <w:proofErr w:type="spellEnd"/>
      <w:r>
        <w:rPr>
          <w:rFonts w:ascii="Times New Roman" w:eastAsia="Times New Roman" w:hAnsi="Times New Roman" w:cs="Times New Roman"/>
          <w:color w:val="000000"/>
          <w:sz w:val="20"/>
          <w:szCs w:val="20"/>
        </w:rPr>
        <w:t xml:space="preserve">, L. Carraro, F. Keck, L. Lawson-Handley, F. Leese, X. Zhang, Y. Zhang, </w:t>
      </w:r>
      <w:proofErr w:type="spellStart"/>
      <w:proofErr w:type="gramStart"/>
      <w:r>
        <w:rPr>
          <w:rFonts w:ascii="Times New Roman" w:eastAsia="Times New Roman" w:hAnsi="Times New Roman" w:cs="Times New Roman"/>
          <w:color w:val="000000"/>
          <w:sz w:val="20"/>
          <w:szCs w:val="20"/>
        </w:rPr>
        <w:t>R.Blackman</w:t>
      </w:r>
      <w:proofErr w:type="spellEnd"/>
      <w:proofErr w:type="gramEnd"/>
      <w:r>
        <w:rPr>
          <w:rFonts w:ascii="Times New Roman" w:eastAsia="Times New Roman" w:hAnsi="Times New Roman" w:cs="Times New Roman"/>
          <w:color w:val="000000"/>
          <w:sz w:val="20"/>
          <w:szCs w:val="20"/>
        </w:rPr>
        <w:t xml:space="preserve">, </w:t>
      </w:r>
      <w:proofErr w:type="gramStart"/>
      <w:r>
        <w:rPr>
          <w:rFonts w:ascii="Times New Roman" w:eastAsia="Times New Roman" w:hAnsi="Times New Roman" w:cs="Times New Roman"/>
          <w:color w:val="000000"/>
          <w:sz w:val="20"/>
          <w:szCs w:val="20"/>
        </w:rPr>
        <w:t>Utilizing</w:t>
      </w:r>
      <w:proofErr w:type="gramEnd"/>
      <w:r>
        <w:rPr>
          <w:rFonts w:ascii="Times New Roman" w:eastAsia="Times New Roman" w:hAnsi="Times New Roman" w:cs="Times New Roman"/>
          <w:color w:val="000000"/>
          <w:sz w:val="20"/>
          <w:szCs w:val="20"/>
        </w:rPr>
        <w:t xml:space="preserve"> aquatic environmental DNA to address global biodiversity targets. </w:t>
      </w:r>
      <w:r>
        <w:rPr>
          <w:rFonts w:ascii="Times New Roman" w:eastAsia="Times New Roman" w:hAnsi="Times New Roman" w:cs="Times New Roman"/>
          <w:i/>
          <w:color w:val="000000"/>
          <w:sz w:val="20"/>
          <w:szCs w:val="20"/>
        </w:rPr>
        <w:t>Nature Reviews Biodiversity</w:t>
      </w:r>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sz w:val="20"/>
          <w:szCs w:val="20"/>
        </w:rPr>
        <w:t>doi</w:t>
      </w:r>
      <w:proofErr w:type="spellEnd"/>
      <w:r>
        <w:rPr>
          <w:rFonts w:ascii="Times New Roman" w:eastAsia="Times New Roman" w:hAnsi="Times New Roman" w:cs="Times New Roman"/>
          <w:color w:val="000000"/>
          <w:sz w:val="20"/>
          <w:szCs w:val="20"/>
        </w:rPr>
        <w:t xml:space="preserve">: </w:t>
      </w:r>
      <w:hyperlink r:id="rId60">
        <w:r w:rsidR="00CC056E">
          <w:rPr>
            <w:rFonts w:ascii="Times New Roman" w:eastAsia="Times New Roman" w:hAnsi="Times New Roman" w:cs="Times New Roman"/>
            <w:color w:val="156082"/>
            <w:sz w:val="20"/>
            <w:szCs w:val="20"/>
          </w:rPr>
          <w:t>10.1038/s44358-025-00044-x</w:t>
        </w:r>
      </w:hyperlink>
      <w:r>
        <w:rPr>
          <w:rFonts w:ascii="Times New Roman" w:eastAsia="Times New Roman" w:hAnsi="Times New Roman" w:cs="Times New Roman"/>
          <w:color w:val="000000"/>
          <w:sz w:val="20"/>
          <w:szCs w:val="20"/>
        </w:rPr>
        <w:t xml:space="preserve"> (2025).</w:t>
      </w:r>
    </w:p>
    <w:p w14:paraId="41C6E1BA" w14:textId="77777777" w:rsidR="00CC056E" w:rsidRDefault="00000000">
      <w:pPr>
        <w:pBdr>
          <w:top w:val="nil"/>
          <w:left w:val="nil"/>
          <w:bottom w:val="nil"/>
          <w:right w:val="nil"/>
          <w:between w:val="nil"/>
        </w:pBdr>
        <w:spacing w:before="240" w:after="240"/>
        <w:rPr>
          <w:rFonts w:ascii="Times New Roman" w:eastAsia="Times New Roman" w:hAnsi="Times New Roman" w:cs="Times New Roman"/>
          <w:color w:val="000000"/>
          <w:sz w:val="20"/>
          <w:szCs w:val="20"/>
        </w:rPr>
      </w:pPr>
      <w:bookmarkStart w:id="255" w:name="n2jrfv8bcefx" w:colFirst="0" w:colLast="0"/>
      <w:bookmarkEnd w:id="255"/>
      <w:r>
        <w:rPr>
          <w:rFonts w:ascii="Times New Roman" w:eastAsia="Times New Roman" w:hAnsi="Times New Roman" w:cs="Times New Roman"/>
          <w:color w:val="000000"/>
          <w:sz w:val="20"/>
          <w:szCs w:val="20"/>
        </w:rPr>
        <w:t xml:space="preserve">21. M. Johnson, M. A. Barnes, </w:t>
      </w:r>
      <w:hyperlink r:id="rId61">
        <w:proofErr w:type="spellStart"/>
        <w:r w:rsidR="00CC056E">
          <w:rPr>
            <w:rFonts w:ascii="Times New Roman" w:eastAsia="Times New Roman" w:hAnsi="Times New Roman" w:cs="Times New Roman"/>
            <w:color w:val="156082"/>
            <w:sz w:val="20"/>
            <w:szCs w:val="20"/>
          </w:rPr>
          <w:t>Macrobial</w:t>
        </w:r>
        <w:proofErr w:type="spellEnd"/>
        <w:r w:rsidR="00CC056E">
          <w:rPr>
            <w:rFonts w:ascii="Times New Roman" w:eastAsia="Times New Roman" w:hAnsi="Times New Roman" w:cs="Times New Roman"/>
            <w:color w:val="156082"/>
            <w:sz w:val="20"/>
            <w:szCs w:val="20"/>
          </w:rPr>
          <w:t xml:space="preserve"> airborne environmental DNA analysis: A review of progress, challenges, and recommendations for an emerging application</w:t>
        </w:r>
      </w:hyperlink>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i/>
          <w:color w:val="000000"/>
          <w:sz w:val="20"/>
          <w:szCs w:val="20"/>
        </w:rPr>
        <w:t>Molecular Ecology Resources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24</w:t>
      </w:r>
      <w:r>
        <w:rPr>
          <w:rFonts w:ascii="Times New Roman" w:eastAsia="Times New Roman" w:hAnsi="Times New Roman" w:cs="Times New Roman"/>
          <w:color w:val="000000"/>
          <w:sz w:val="20"/>
          <w:szCs w:val="20"/>
        </w:rPr>
        <w:t>, e13998 (2024).</w:t>
      </w:r>
    </w:p>
    <w:p w14:paraId="05CE6FAB" w14:textId="77777777" w:rsidR="00CC056E" w:rsidRDefault="00000000">
      <w:pPr>
        <w:pBdr>
          <w:top w:val="nil"/>
          <w:left w:val="nil"/>
          <w:bottom w:val="nil"/>
          <w:right w:val="nil"/>
          <w:between w:val="nil"/>
        </w:pBdr>
        <w:spacing w:before="240" w:after="240"/>
        <w:rPr>
          <w:rFonts w:ascii="Times New Roman" w:eastAsia="Times New Roman" w:hAnsi="Times New Roman" w:cs="Times New Roman"/>
          <w:color w:val="000000"/>
          <w:sz w:val="20"/>
          <w:szCs w:val="20"/>
        </w:rPr>
      </w:pPr>
      <w:bookmarkStart w:id="256" w:name="yx6cr9w9uac9" w:colFirst="0" w:colLast="0"/>
      <w:bookmarkEnd w:id="256"/>
      <w:r>
        <w:rPr>
          <w:rFonts w:ascii="Times New Roman" w:eastAsia="Times New Roman" w:hAnsi="Times New Roman" w:cs="Times New Roman"/>
          <w:color w:val="000000"/>
          <w:sz w:val="20"/>
          <w:szCs w:val="20"/>
        </w:rPr>
        <w:t xml:space="preserve">22. C. Folke, S. Polasky, J. </w:t>
      </w:r>
      <w:proofErr w:type="spellStart"/>
      <w:r>
        <w:rPr>
          <w:rFonts w:ascii="Times New Roman" w:eastAsia="Times New Roman" w:hAnsi="Times New Roman" w:cs="Times New Roman"/>
          <w:color w:val="000000"/>
          <w:sz w:val="20"/>
          <w:szCs w:val="20"/>
        </w:rPr>
        <w:t>Rockström</w:t>
      </w:r>
      <w:proofErr w:type="spellEnd"/>
      <w:r>
        <w:rPr>
          <w:rFonts w:ascii="Times New Roman" w:eastAsia="Times New Roman" w:hAnsi="Times New Roman" w:cs="Times New Roman"/>
          <w:color w:val="000000"/>
          <w:sz w:val="20"/>
          <w:szCs w:val="20"/>
        </w:rPr>
        <w:t xml:space="preserve">, V. Galaz, F. Westley, M. Lamont, M. Scheffer, H. </w:t>
      </w:r>
      <w:proofErr w:type="spellStart"/>
      <w:r>
        <w:rPr>
          <w:rFonts w:ascii="Times New Roman" w:eastAsia="Times New Roman" w:hAnsi="Times New Roman" w:cs="Times New Roman"/>
          <w:color w:val="000000"/>
          <w:sz w:val="20"/>
          <w:szCs w:val="20"/>
        </w:rPr>
        <w:t>Österblom</w:t>
      </w:r>
      <w:proofErr w:type="spellEnd"/>
      <w:r>
        <w:rPr>
          <w:rFonts w:ascii="Times New Roman" w:eastAsia="Times New Roman" w:hAnsi="Times New Roman" w:cs="Times New Roman"/>
          <w:color w:val="000000"/>
          <w:sz w:val="20"/>
          <w:szCs w:val="20"/>
        </w:rPr>
        <w:t xml:space="preserve">, S. R. Carpenter, F. S. Chapin, K. C. Seto, E. U. Weber, B. I. Crona, G. C. Daily, P. Dasgupta, O. Gaffney, L. J. Gordon, H. Hoff, S. A. Levin, J. Lubchenco, W. Steffen, B. H. Walker, </w:t>
      </w:r>
      <w:hyperlink r:id="rId62">
        <w:r w:rsidR="00CC056E">
          <w:rPr>
            <w:rFonts w:ascii="Times New Roman" w:eastAsia="Times New Roman" w:hAnsi="Times New Roman" w:cs="Times New Roman"/>
            <w:color w:val="156082"/>
            <w:sz w:val="20"/>
            <w:szCs w:val="20"/>
          </w:rPr>
          <w:t>Our future in the Anthropocene biosphere</w:t>
        </w:r>
      </w:hyperlink>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i/>
          <w:color w:val="000000"/>
          <w:sz w:val="20"/>
          <w:szCs w:val="20"/>
        </w:rPr>
        <w:t>Ambio</w:t>
      </w:r>
      <w:proofErr w:type="spellEnd"/>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50</w:t>
      </w:r>
      <w:r>
        <w:rPr>
          <w:rFonts w:ascii="Times New Roman" w:eastAsia="Times New Roman" w:hAnsi="Times New Roman" w:cs="Times New Roman"/>
          <w:color w:val="000000"/>
          <w:sz w:val="20"/>
          <w:szCs w:val="20"/>
        </w:rPr>
        <w:t>, 834–869 (2021).</w:t>
      </w:r>
    </w:p>
    <w:p w14:paraId="5B9EB774" w14:textId="77777777" w:rsidR="00CC056E" w:rsidRDefault="00000000">
      <w:pPr>
        <w:pBdr>
          <w:top w:val="nil"/>
          <w:left w:val="nil"/>
          <w:bottom w:val="nil"/>
          <w:right w:val="nil"/>
          <w:between w:val="nil"/>
        </w:pBdr>
        <w:spacing w:before="240" w:after="240"/>
        <w:rPr>
          <w:rFonts w:ascii="Times New Roman" w:eastAsia="Times New Roman" w:hAnsi="Times New Roman" w:cs="Times New Roman"/>
          <w:color w:val="000000"/>
          <w:sz w:val="20"/>
          <w:szCs w:val="20"/>
        </w:rPr>
      </w:pPr>
      <w:bookmarkStart w:id="257" w:name="q31dw9oqiiru" w:colFirst="0" w:colLast="0"/>
      <w:bookmarkEnd w:id="257"/>
      <w:r>
        <w:rPr>
          <w:rFonts w:ascii="Times New Roman" w:eastAsia="Times New Roman" w:hAnsi="Times New Roman" w:cs="Times New Roman"/>
          <w:color w:val="000000"/>
          <w:sz w:val="20"/>
          <w:szCs w:val="20"/>
        </w:rPr>
        <w:t xml:space="preserve">23. Monahan, D. E. C., Spiel, D. E. &amp; Davidson, K. L. </w:t>
      </w:r>
      <w:hyperlink r:id="rId63">
        <w:r w:rsidR="00CC056E">
          <w:rPr>
            <w:rFonts w:ascii="Times New Roman" w:eastAsia="Times New Roman" w:hAnsi="Times New Roman" w:cs="Times New Roman"/>
            <w:color w:val="156082"/>
            <w:sz w:val="20"/>
            <w:szCs w:val="20"/>
          </w:rPr>
          <w:t>A model of marine aerosol generation via whitecaps and wave disruption</w:t>
        </w:r>
      </w:hyperlink>
      <w:r>
        <w:rPr>
          <w:rFonts w:ascii="Times New Roman" w:eastAsia="Times New Roman" w:hAnsi="Times New Roman" w:cs="Times New Roman"/>
          <w:color w:val="000000"/>
          <w:sz w:val="20"/>
          <w:szCs w:val="20"/>
        </w:rPr>
        <w:t xml:space="preserve">. in </w:t>
      </w:r>
      <w:r>
        <w:rPr>
          <w:rFonts w:ascii="Times New Roman" w:eastAsia="Times New Roman" w:hAnsi="Times New Roman" w:cs="Times New Roman"/>
          <w:i/>
          <w:color w:val="000000"/>
          <w:sz w:val="20"/>
          <w:szCs w:val="20"/>
        </w:rPr>
        <w:t>Oceanic whitecaps</w:t>
      </w:r>
      <w:r>
        <w:rPr>
          <w:rFonts w:ascii="Times New Roman" w:eastAsia="Times New Roman" w:hAnsi="Times New Roman" w:cs="Times New Roman"/>
          <w:color w:val="000000"/>
          <w:sz w:val="20"/>
          <w:szCs w:val="20"/>
        </w:rPr>
        <w:t xml:space="preserve"> (eds. Monahan, E. C. &amp; </w:t>
      </w:r>
      <w:proofErr w:type="spellStart"/>
      <w:r>
        <w:rPr>
          <w:rFonts w:ascii="Times New Roman" w:eastAsia="Times New Roman" w:hAnsi="Times New Roman" w:cs="Times New Roman"/>
          <w:color w:val="000000"/>
          <w:sz w:val="20"/>
          <w:szCs w:val="20"/>
        </w:rPr>
        <w:t>Niocaill</w:t>
      </w:r>
      <w:proofErr w:type="spellEnd"/>
      <w:r>
        <w:rPr>
          <w:rFonts w:ascii="Times New Roman" w:eastAsia="Times New Roman" w:hAnsi="Times New Roman" w:cs="Times New Roman"/>
          <w:color w:val="000000"/>
          <w:sz w:val="20"/>
          <w:szCs w:val="20"/>
        </w:rPr>
        <w:t>, G. M.) vol. 2 (Springer, Dordrecht, 1986).</w:t>
      </w:r>
    </w:p>
    <w:p w14:paraId="72F0D027" w14:textId="77777777" w:rsidR="00CC056E" w:rsidRDefault="00000000">
      <w:pPr>
        <w:pBdr>
          <w:top w:val="nil"/>
          <w:left w:val="nil"/>
          <w:bottom w:val="nil"/>
          <w:right w:val="nil"/>
          <w:between w:val="nil"/>
        </w:pBdr>
        <w:spacing w:before="240" w:after="240"/>
        <w:rPr>
          <w:rFonts w:ascii="Times New Roman" w:eastAsia="Times New Roman" w:hAnsi="Times New Roman" w:cs="Times New Roman"/>
          <w:color w:val="000000"/>
          <w:sz w:val="20"/>
          <w:szCs w:val="20"/>
        </w:rPr>
      </w:pPr>
      <w:bookmarkStart w:id="258" w:name="hhunyi7f9l1p" w:colFirst="0" w:colLast="0"/>
      <w:bookmarkEnd w:id="258"/>
      <w:r>
        <w:rPr>
          <w:rFonts w:ascii="Times New Roman" w:eastAsia="Times New Roman" w:hAnsi="Times New Roman" w:cs="Times New Roman"/>
          <w:color w:val="000000"/>
          <w:sz w:val="20"/>
          <w:szCs w:val="20"/>
        </w:rPr>
        <w:t xml:space="preserve">24. J. H. Seinfeld, J. H. &amp; </w:t>
      </w:r>
      <w:proofErr w:type="spellStart"/>
      <w:r>
        <w:rPr>
          <w:rFonts w:ascii="Times New Roman" w:eastAsia="Times New Roman" w:hAnsi="Times New Roman" w:cs="Times New Roman"/>
          <w:color w:val="000000"/>
          <w:sz w:val="20"/>
          <w:szCs w:val="20"/>
        </w:rPr>
        <w:t>Pandis</w:t>
      </w:r>
      <w:proofErr w:type="spellEnd"/>
      <w:r>
        <w:rPr>
          <w:rFonts w:ascii="Times New Roman" w:eastAsia="Times New Roman" w:hAnsi="Times New Roman" w:cs="Times New Roman"/>
          <w:color w:val="000000"/>
          <w:sz w:val="20"/>
          <w:szCs w:val="20"/>
        </w:rPr>
        <w:t xml:space="preserve">, S. N. </w:t>
      </w:r>
      <w:r>
        <w:rPr>
          <w:rFonts w:ascii="Times New Roman" w:eastAsia="Times New Roman" w:hAnsi="Times New Roman" w:cs="Times New Roman"/>
          <w:i/>
          <w:color w:val="000000"/>
          <w:sz w:val="20"/>
          <w:szCs w:val="20"/>
        </w:rPr>
        <w:t>Atmospheric Chemistry and Physics: From Air Pollution to Climate Change</w:t>
      </w:r>
      <w:r>
        <w:rPr>
          <w:rFonts w:ascii="Times New Roman" w:eastAsia="Times New Roman" w:hAnsi="Times New Roman" w:cs="Times New Roman"/>
          <w:color w:val="000000"/>
          <w:sz w:val="20"/>
          <w:szCs w:val="20"/>
        </w:rPr>
        <w:t>. (Wiley, ed. 3, 2016).</w:t>
      </w:r>
    </w:p>
    <w:p w14:paraId="1B6E6168" w14:textId="77777777" w:rsidR="00CC056E" w:rsidRDefault="00000000">
      <w:pPr>
        <w:pBdr>
          <w:top w:val="nil"/>
          <w:left w:val="nil"/>
          <w:bottom w:val="nil"/>
          <w:right w:val="nil"/>
          <w:between w:val="nil"/>
        </w:pBdr>
        <w:spacing w:before="240" w:after="240"/>
        <w:rPr>
          <w:rFonts w:ascii="Times New Roman" w:eastAsia="Times New Roman" w:hAnsi="Times New Roman" w:cs="Times New Roman"/>
          <w:color w:val="000000"/>
          <w:sz w:val="20"/>
          <w:szCs w:val="20"/>
        </w:rPr>
      </w:pPr>
      <w:bookmarkStart w:id="259" w:name="qc07rp7xndsh" w:colFirst="0" w:colLast="0"/>
      <w:bookmarkEnd w:id="259"/>
      <w:r>
        <w:rPr>
          <w:rFonts w:ascii="Times New Roman" w:eastAsia="Times New Roman" w:hAnsi="Times New Roman" w:cs="Times New Roman"/>
          <w:color w:val="000000"/>
          <w:sz w:val="20"/>
          <w:szCs w:val="20"/>
        </w:rPr>
        <w:t xml:space="preserve">25. L. Duchemin, L., </w:t>
      </w:r>
      <w:proofErr w:type="spellStart"/>
      <w:r>
        <w:rPr>
          <w:rFonts w:ascii="Times New Roman" w:eastAsia="Times New Roman" w:hAnsi="Times New Roman" w:cs="Times New Roman"/>
          <w:color w:val="000000"/>
          <w:sz w:val="20"/>
          <w:szCs w:val="20"/>
        </w:rPr>
        <w:t>Popinet</w:t>
      </w:r>
      <w:proofErr w:type="spellEnd"/>
      <w:r>
        <w:rPr>
          <w:rFonts w:ascii="Times New Roman" w:eastAsia="Times New Roman" w:hAnsi="Times New Roman" w:cs="Times New Roman"/>
          <w:color w:val="000000"/>
          <w:sz w:val="20"/>
          <w:szCs w:val="20"/>
        </w:rPr>
        <w:t xml:space="preserve">, S., Josserand, C. &amp; Zaleski, S. </w:t>
      </w:r>
      <w:hyperlink r:id="rId64">
        <w:r w:rsidR="00CC056E">
          <w:rPr>
            <w:rFonts w:ascii="Times New Roman" w:eastAsia="Times New Roman" w:hAnsi="Times New Roman" w:cs="Times New Roman"/>
            <w:color w:val="156082"/>
            <w:sz w:val="20"/>
            <w:szCs w:val="20"/>
          </w:rPr>
          <w:t>Jet formation in bubbles bursting at a free surface</w:t>
        </w:r>
      </w:hyperlink>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i/>
          <w:color w:val="000000"/>
          <w:sz w:val="20"/>
          <w:szCs w:val="20"/>
        </w:rPr>
        <w:t>Physics of Fluids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14</w:t>
      </w:r>
      <w:r>
        <w:rPr>
          <w:rFonts w:ascii="Times New Roman" w:eastAsia="Times New Roman" w:hAnsi="Times New Roman" w:cs="Times New Roman"/>
          <w:color w:val="000000"/>
          <w:sz w:val="20"/>
          <w:szCs w:val="20"/>
        </w:rPr>
        <w:t>, 3000–3008 (2002).</w:t>
      </w:r>
    </w:p>
    <w:p w14:paraId="749B8235" w14:textId="77777777" w:rsidR="00CC056E" w:rsidRDefault="00000000">
      <w:pPr>
        <w:pBdr>
          <w:top w:val="nil"/>
          <w:left w:val="nil"/>
          <w:bottom w:val="nil"/>
          <w:right w:val="nil"/>
          <w:between w:val="nil"/>
        </w:pBdr>
        <w:spacing w:before="240" w:after="240"/>
        <w:rPr>
          <w:rFonts w:ascii="Times New Roman" w:eastAsia="Times New Roman" w:hAnsi="Times New Roman" w:cs="Times New Roman"/>
          <w:color w:val="000000"/>
          <w:sz w:val="20"/>
          <w:szCs w:val="20"/>
        </w:rPr>
      </w:pPr>
      <w:bookmarkStart w:id="260" w:name="ilbgoquu1h6h" w:colFirst="0" w:colLast="0"/>
      <w:bookmarkEnd w:id="260"/>
      <w:r>
        <w:rPr>
          <w:rFonts w:ascii="Times New Roman" w:eastAsia="Times New Roman" w:hAnsi="Times New Roman" w:cs="Times New Roman"/>
          <w:color w:val="000000"/>
          <w:sz w:val="20"/>
          <w:szCs w:val="20"/>
        </w:rPr>
        <w:t xml:space="preserve">26. Mueller, R. P., Southard, S. S., May, C. W., Pearson, W. H. &amp; Cullinan, V. I. </w:t>
      </w:r>
      <w:hyperlink r:id="rId65">
        <w:r w:rsidR="00CC056E">
          <w:rPr>
            <w:rFonts w:ascii="Times New Roman" w:eastAsia="Times New Roman" w:hAnsi="Times New Roman" w:cs="Times New Roman"/>
            <w:color w:val="156082"/>
            <w:sz w:val="20"/>
            <w:szCs w:val="20"/>
          </w:rPr>
          <w:t>Juvenile Coho Salmon Leaping Ability and Behavior in an Experimental Culvert Test Bed</w:t>
        </w:r>
      </w:hyperlink>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i/>
          <w:color w:val="000000"/>
          <w:sz w:val="20"/>
          <w:szCs w:val="20"/>
        </w:rPr>
        <w:t>Transactions of the American Fisheries Society</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137</w:t>
      </w:r>
      <w:r>
        <w:rPr>
          <w:rFonts w:ascii="Times New Roman" w:eastAsia="Times New Roman" w:hAnsi="Times New Roman" w:cs="Times New Roman"/>
          <w:color w:val="000000"/>
          <w:sz w:val="20"/>
          <w:szCs w:val="20"/>
        </w:rPr>
        <w:t>, 941–950 (2008).</w:t>
      </w:r>
    </w:p>
    <w:p w14:paraId="0CDF2AA3" w14:textId="77777777" w:rsidR="00CC056E" w:rsidRDefault="00000000">
      <w:pPr>
        <w:pBdr>
          <w:top w:val="nil"/>
          <w:left w:val="nil"/>
          <w:bottom w:val="nil"/>
          <w:right w:val="nil"/>
          <w:between w:val="nil"/>
        </w:pBdr>
        <w:spacing w:before="240" w:after="240"/>
        <w:rPr>
          <w:rFonts w:ascii="Times New Roman" w:eastAsia="Times New Roman" w:hAnsi="Times New Roman" w:cs="Times New Roman"/>
          <w:color w:val="000000"/>
          <w:sz w:val="20"/>
          <w:szCs w:val="20"/>
        </w:rPr>
      </w:pPr>
      <w:bookmarkStart w:id="261" w:name="ibc438r2rhcu" w:colFirst="0" w:colLast="0"/>
      <w:bookmarkEnd w:id="261"/>
      <w:r>
        <w:rPr>
          <w:rFonts w:ascii="Times New Roman" w:eastAsia="Times New Roman" w:hAnsi="Times New Roman" w:cs="Times New Roman"/>
          <w:color w:val="000000"/>
          <w:sz w:val="20"/>
          <w:szCs w:val="20"/>
        </w:rPr>
        <w:t xml:space="preserve">27. Stell, E., Hoover, J. J., Fuller, L. &amp; Parsons, G. R. </w:t>
      </w:r>
      <w:hyperlink r:id="rId66">
        <w:r w:rsidR="00CC056E">
          <w:rPr>
            <w:rFonts w:ascii="Times New Roman" w:eastAsia="Times New Roman" w:hAnsi="Times New Roman" w:cs="Times New Roman"/>
            <w:color w:val="156082"/>
            <w:sz w:val="20"/>
            <w:szCs w:val="20"/>
          </w:rPr>
          <w:t>Analyzing Leap Characteristics and Water Escape Velocities of Silver Carp Using In Situ Video Analysis</w:t>
        </w:r>
      </w:hyperlink>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i/>
          <w:color w:val="000000"/>
          <w:sz w:val="20"/>
          <w:szCs w:val="20"/>
        </w:rPr>
        <w:t>North American Journal of Fisheries Management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40</w:t>
      </w:r>
      <w:r>
        <w:rPr>
          <w:rFonts w:ascii="Times New Roman" w:eastAsia="Times New Roman" w:hAnsi="Times New Roman" w:cs="Times New Roman"/>
          <w:color w:val="000000"/>
          <w:sz w:val="20"/>
          <w:szCs w:val="20"/>
        </w:rPr>
        <w:t>, 163–174 (2020).</w:t>
      </w:r>
    </w:p>
    <w:p w14:paraId="68735A99" w14:textId="77777777" w:rsidR="00CC056E" w:rsidRDefault="00000000">
      <w:pPr>
        <w:pBdr>
          <w:top w:val="nil"/>
          <w:left w:val="nil"/>
          <w:bottom w:val="nil"/>
          <w:right w:val="nil"/>
          <w:between w:val="nil"/>
        </w:pBdr>
        <w:spacing w:before="240" w:after="240"/>
        <w:rPr>
          <w:rFonts w:ascii="Times New Roman" w:eastAsia="Times New Roman" w:hAnsi="Times New Roman" w:cs="Times New Roman"/>
          <w:color w:val="000000"/>
          <w:sz w:val="20"/>
          <w:szCs w:val="20"/>
        </w:rPr>
      </w:pPr>
      <w:bookmarkStart w:id="262" w:name="uyf95ypvh3mp" w:colFirst="0" w:colLast="0"/>
      <w:bookmarkEnd w:id="262"/>
      <w:r>
        <w:rPr>
          <w:rFonts w:ascii="Times New Roman" w:eastAsia="Times New Roman" w:hAnsi="Times New Roman" w:cs="Times New Roman"/>
          <w:color w:val="000000"/>
          <w:sz w:val="20"/>
          <w:szCs w:val="20"/>
        </w:rPr>
        <w:t xml:space="preserve">28. A. I. J. M. Van Dijk, L. A. I. J. M., </w:t>
      </w:r>
      <w:proofErr w:type="spellStart"/>
      <w:r>
        <w:rPr>
          <w:rFonts w:ascii="Times New Roman" w:eastAsia="Times New Roman" w:hAnsi="Times New Roman" w:cs="Times New Roman"/>
          <w:color w:val="000000"/>
          <w:sz w:val="20"/>
          <w:szCs w:val="20"/>
        </w:rPr>
        <w:t>Bruijnzeel</w:t>
      </w:r>
      <w:proofErr w:type="spellEnd"/>
      <w:r>
        <w:rPr>
          <w:rFonts w:ascii="Times New Roman" w:eastAsia="Times New Roman" w:hAnsi="Times New Roman" w:cs="Times New Roman"/>
          <w:color w:val="000000"/>
          <w:sz w:val="20"/>
          <w:szCs w:val="20"/>
        </w:rPr>
        <w:t xml:space="preserve">, L. A. &amp; Eisma, E. H. </w:t>
      </w:r>
      <w:hyperlink r:id="rId67">
        <w:r w:rsidR="00CC056E">
          <w:rPr>
            <w:rFonts w:ascii="Times New Roman" w:eastAsia="Times New Roman" w:hAnsi="Times New Roman" w:cs="Times New Roman"/>
            <w:color w:val="156082"/>
            <w:sz w:val="20"/>
            <w:szCs w:val="20"/>
          </w:rPr>
          <w:t>A methodology to study rain splash and wash processes under natural rainfall</w:t>
        </w:r>
      </w:hyperlink>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i/>
          <w:color w:val="000000"/>
          <w:sz w:val="20"/>
          <w:szCs w:val="20"/>
        </w:rPr>
        <w:t>Hydrological Processes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17</w:t>
      </w:r>
      <w:r>
        <w:rPr>
          <w:rFonts w:ascii="Times New Roman" w:eastAsia="Times New Roman" w:hAnsi="Times New Roman" w:cs="Times New Roman"/>
          <w:color w:val="000000"/>
          <w:sz w:val="20"/>
          <w:szCs w:val="20"/>
        </w:rPr>
        <w:t>, 153–167 (2003).</w:t>
      </w:r>
    </w:p>
    <w:p w14:paraId="2C677FF1" w14:textId="77777777" w:rsidR="00CC056E" w:rsidRDefault="00000000">
      <w:pPr>
        <w:pBdr>
          <w:top w:val="nil"/>
          <w:left w:val="nil"/>
          <w:bottom w:val="nil"/>
          <w:right w:val="nil"/>
          <w:between w:val="nil"/>
        </w:pBdr>
        <w:spacing w:before="240" w:after="240"/>
        <w:rPr>
          <w:rFonts w:ascii="Times New Roman" w:eastAsia="Times New Roman" w:hAnsi="Times New Roman" w:cs="Times New Roman"/>
          <w:color w:val="000000"/>
          <w:sz w:val="20"/>
          <w:szCs w:val="20"/>
        </w:rPr>
      </w:pPr>
      <w:bookmarkStart w:id="263" w:name="9zriy7cf36iw" w:colFirst="0" w:colLast="0"/>
      <w:bookmarkEnd w:id="263"/>
      <w:r>
        <w:rPr>
          <w:rFonts w:ascii="Times New Roman" w:eastAsia="Times New Roman" w:hAnsi="Times New Roman" w:cs="Times New Roman"/>
          <w:color w:val="000000"/>
          <w:sz w:val="20"/>
          <w:szCs w:val="20"/>
        </w:rPr>
        <w:t xml:space="preserve">29. W. Chen, J. Wang, Y. Zhao, Y. He, J. Chen, C. Dong, L. Liu, J. Wang, L. Zhou, </w:t>
      </w:r>
      <w:hyperlink r:id="rId68">
        <w:r w:rsidR="00CC056E">
          <w:rPr>
            <w:rFonts w:ascii="Times New Roman" w:eastAsia="Times New Roman" w:hAnsi="Times New Roman" w:cs="Times New Roman"/>
            <w:color w:val="156082"/>
            <w:sz w:val="20"/>
            <w:szCs w:val="20"/>
          </w:rPr>
          <w:t>Contrasting pollution responses of native and non-native fish communities in anthropogenically disturbed estuaries unveiled by eDNA metabarcoding</w:t>
        </w:r>
      </w:hyperlink>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i/>
          <w:color w:val="000000"/>
          <w:sz w:val="20"/>
          <w:szCs w:val="20"/>
        </w:rPr>
        <w:t>Journal of Hazardous Materials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480</w:t>
      </w:r>
      <w:r>
        <w:rPr>
          <w:rFonts w:ascii="Times New Roman" w:eastAsia="Times New Roman" w:hAnsi="Times New Roman" w:cs="Times New Roman"/>
          <w:color w:val="000000"/>
          <w:sz w:val="20"/>
          <w:szCs w:val="20"/>
        </w:rPr>
        <w:t>, 136323 (2024).</w:t>
      </w:r>
    </w:p>
    <w:p w14:paraId="19A40AA8" w14:textId="77777777" w:rsidR="00CC056E" w:rsidRDefault="00000000">
      <w:pPr>
        <w:pBdr>
          <w:top w:val="nil"/>
          <w:left w:val="nil"/>
          <w:bottom w:val="nil"/>
          <w:right w:val="nil"/>
          <w:between w:val="nil"/>
        </w:pBdr>
        <w:spacing w:before="240" w:after="240"/>
        <w:rPr>
          <w:rFonts w:ascii="Times New Roman" w:eastAsia="Times New Roman" w:hAnsi="Times New Roman" w:cs="Times New Roman"/>
          <w:color w:val="000000"/>
          <w:sz w:val="20"/>
          <w:szCs w:val="20"/>
        </w:rPr>
      </w:pPr>
      <w:bookmarkStart w:id="264" w:name="up3hwyz731yl" w:colFirst="0" w:colLast="0"/>
      <w:bookmarkEnd w:id="264"/>
      <w:r>
        <w:rPr>
          <w:rFonts w:ascii="Times New Roman" w:eastAsia="Times New Roman" w:hAnsi="Times New Roman" w:cs="Times New Roman"/>
          <w:color w:val="000000"/>
          <w:sz w:val="20"/>
          <w:szCs w:val="20"/>
        </w:rPr>
        <w:t xml:space="preserve">30. D. V. Ruiz‐Ramos, R. S. Meyer, D. Toews, M. Stephens, M. K. Kolster, J. P. Sexton, </w:t>
      </w:r>
      <w:hyperlink r:id="rId69">
        <w:r w:rsidR="00CC056E">
          <w:rPr>
            <w:rFonts w:ascii="Times New Roman" w:eastAsia="Times New Roman" w:hAnsi="Times New Roman" w:cs="Times New Roman"/>
            <w:color w:val="156082"/>
            <w:sz w:val="20"/>
            <w:szCs w:val="20"/>
          </w:rPr>
          <w:t>Environmental DNA (eDNA) detects temporal and habitat effects on community composition and endangered species in ephemeral ecosystems: A case study in vernal pools</w:t>
        </w:r>
      </w:hyperlink>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i/>
          <w:color w:val="000000"/>
          <w:sz w:val="20"/>
          <w:szCs w:val="20"/>
        </w:rPr>
        <w:t>Environmental DNA</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5</w:t>
      </w:r>
      <w:r>
        <w:rPr>
          <w:rFonts w:ascii="Times New Roman" w:eastAsia="Times New Roman" w:hAnsi="Times New Roman" w:cs="Times New Roman"/>
          <w:color w:val="000000"/>
          <w:sz w:val="20"/>
          <w:szCs w:val="20"/>
        </w:rPr>
        <w:t>, 85–101 (2023).</w:t>
      </w:r>
    </w:p>
    <w:p w14:paraId="45399B29" w14:textId="77777777" w:rsidR="00CC056E" w:rsidRDefault="00000000">
      <w:pPr>
        <w:pBdr>
          <w:top w:val="nil"/>
          <w:left w:val="nil"/>
          <w:bottom w:val="nil"/>
          <w:right w:val="nil"/>
          <w:between w:val="nil"/>
        </w:pBdr>
        <w:spacing w:before="240" w:after="240"/>
        <w:rPr>
          <w:rFonts w:ascii="Times New Roman" w:eastAsia="Times New Roman" w:hAnsi="Times New Roman" w:cs="Times New Roman"/>
          <w:color w:val="000000"/>
          <w:sz w:val="20"/>
          <w:szCs w:val="20"/>
        </w:rPr>
      </w:pPr>
      <w:bookmarkStart w:id="265" w:name="r3ziyj3ssp8u" w:colFirst="0" w:colLast="0"/>
      <w:bookmarkEnd w:id="265"/>
      <w:r>
        <w:rPr>
          <w:rFonts w:ascii="Times New Roman" w:eastAsia="Times New Roman" w:hAnsi="Times New Roman" w:cs="Times New Roman"/>
          <w:color w:val="000000"/>
          <w:sz w:val="20"/>
          <w:szCs w:val="20"/>
        </w:rPr>
        <w:t xml:space="preserve">31. J. Wan, Z. Zhang, Y. Huo, X. Wang, Y. Wang, J. Wu, M. Huo, </w:t>
      </w:r>
      <w:hyperlink r:id="rId70">
        <w:r w:rsidR="00CC056E">
          <w:rPr>
            <w:rFonts w:ascii="Times New Roman" w:eastAsia="Times New Roman" w:hAnsi="Times New Roman" w:cs="Times New Roman"/>
            <w:color w:val="156082"/>
            <w:sz w:val="20"/>
            <w:szCs w:val="20"/>
          </w:rPr>
          <w:t>Particle Size Matters: Distribution, Source, and Seasonality Characteristics of Airborne and Pathogenic Bacteria in Wastewater Treatment Plants</w:t>
        </w:r>
      </w:hyperlink>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i/>
          <w:color w:val="000000"/>
          <w:sz w:val="20"/>
          <w:szCs w:val="20"/>
        </w:rPr>
        <w:t>Atmosphere</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14</w:t>
      </w:r>
      <w:r>
        <w:rPr>
          <w:rFonts w:ascii="Times New Roman" w:eastAsia="Times New Roman" w:hAnsi="Times New Roman" w:cs="Times New Roman"/>
          <w:color w:val="000000"/>
          <w:sz w:val="20"/>
          <w:szCs w:val="20"/>
        </w:rPr>
        <w:t>, 465 (2023).</w:t>
      </w:r>
    </w:p>
    <w:p w14:paraId="4E023C5A" w14:textId="77777777" w:rsidR="00CC056E" w:rsidRDefault="00000000">
      <w:pPr>
        <w:pBdr>
          <w:top w:val="nil"/>
          <w:left w:val="nil"/>
          <w:bottom w:val="nil"/>
          <w:right w:val="nil"/>
          <w:between w:val="nil"/>
        </w:pBdr>
        <w:spacing w:before="240" w:after="240"/>
        <w:rPr>
          <w:rFonts w:ascii="Times New Roman" w:eastAsia="Times New Roman" w:hAnsi="Times New Roman" w:cs="Times New Roman"/>
          <w:color w:val="000000"/>
          <w:sz w:val="20"/>
          <w:szCs w:val="20"/>
        </w:rPr>
      </w:pPr>
      <w:bookmarkStart w:id="266" w:name="qmuojpjd6e7q" w:colFirst="0" w:colLast="0"/>
      <w:bookmarkEnd w:id="266"/>
      <w:r>
        <w:rPr>
          <w:rFonts w:ascii="Times New Roman" w:eastAsia="Times New Roman" w:hAnsi="Times New Roman" w:cs="Times New Roman"/>
          <w:color w:val="000000"/>
          <w:sz w:val="20"/>
          <w:szCs w:val="20"/>
        </w:rPr>
        <w:t xml:space="preserve">32, Wu, Y., Shen, F. &amp; Yao, M. </w:t>
      </w:r>
      <w:hyperlink r:id="rId71">
        <w:r w:rsidR="00CC056E">
          <w:rPr>
            <w:rFonts w:ascii="Times New Roman" w:eastAsia="Times New Roman" w:hAnsi="Times New Roman" w:cs="Times New Roman"/>
            <w:color w:val="156082"/>
            <w:sz w:val="20"/>
            <w:szCs w:val="20"/>
          </w:rPr>
          <w:t xml:space="preserve">Use of gelatin filter and </w:t>
        </w:r>
        <w:proofErr w:type="spellStart"/>
        <w:r w:rsidR="00CC056E">
          <w:rPr>
            <w:rFonts w:ascii="Times New Roman" w:eastAsia="Times New Roman" w:hAnsi="Times New Roman" w:cs="Times New Roman"/>
            <w:color w:val="156082"/>
            <w:sz w:val="20"/>
            <w:szCs w:val="20"/>
          </w:rPr>
          <w:t>BioSampler</w:t>
        </w:r>
        <w:proofErr w:type="spellEnd"/>
        <w:r w:rsidR="00CC056E">
          <w:rPr>
            <w:rFonts w:ascii="Times New Roman" w:eastAsia="Times New Roman" w:hAnsi="Times New Roman" w:cs="Times New Roman"/>
            <w:color w:val="156082"/>
            <w:sz w:val="20"/>
            <w:szCs w:val="20"/>
          </w:rPr>
          <w:t xml:space="preserve"> in detecting airborne H5N1 nucleotides, bacteria and allergens</w:t>
        </w:r>
      </w:hyperlink>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i/>
          <w:color w:val="000000"/>
          <w:sz w:val="20"/>
          <w:szCs w:val="20"/>
        </w:rPr>
        <w:t>Journal of Aerosol Science</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41</w:t>
      </w:r>
      <w:r>
        <w:rPr>
          <w:rFonts w:ascii="Times New Roman" w:eastAsia="Times New Roman" w:hAnsi="Times New Roman" w:cs="Times New Roman"/>
          <w:color w:val="000000"/>
          <w:sz w:val="20"/>
          <w:szCs w:val="20"/>
        </w:rPr>
        <w:t>, 869–879 (2010).</w:t>
      </w:r>
    </w:p>
    <w:p w14:paraId="46D214F9" w14:textId="77777777" w:rsidR="00CC056E" w:rsidRDefault="00000000">
      <w:pPr>
        <w:pBdr>
          <w:top w:val="nil"/>
          <w:left w:val="nil"/>
          <w:bottom w:val="nil"/>
          <w:right w:val="nil"/>
          <w:between w:val="nil"/>
        </w:pBdr>
        <w:spacing w:before="240" w:after="240"/>
        <w:rPr>
          <w:rFonts w:ascii="Times New Roman" w:eastAsia="Times New Roman" w:hAnsi="Times New Roman" w:cs="Times New Roman"/>
          <w:color w:val="000000"/>
          <w:sz w:val="20"/>
          <w:szCs w:val="20"/>
        </w:rPr>
      </w:pPr>
      <w:bookmarkStart w:id="267" w:name="7ap2tb4uvg66" w:colFirst="0" w:colLast="0"/>
      <w:bookmarkEnd w:id="267"/>
      <w:r>
        <w:rPr>
          <w:rFonts w:ascii="Times New Roman" w:eastAsia="Times New Roman" w:hAnsi="Times New Roman" w:cs="Times New Roman"/>
          <w:color w:val="000000"/>
          <w:sz w:val="20"/>
          <w:szCs w:val="20"/>
        </w:rPr>
        <w:lastRenderedPageBreak/>
        <w:t xml:space="preserve">33. </w:t>
      </w:r>
      <w:proofErr w:type="spellStart"/>
      <w:r>
        <w:rPr>
          <w:rFonts w:ascii="Times New Roman" w:eastAsia="Times New Roman" w:hAnsi="Times New Roman" w:cs="Times New Roman"/>
          <w:color w:val="000000"/>
          <w:sz w:val="20"/>
          <w:szCs w:val="20"/>
        </w:rPr>
        <w:t>Harnpicharnchai</w:t>
      </w:r>
      <w:proofErr w:type="spellEnd"/>
      <w:r>
        <w:rPr>
          <w:rFonts w:ascii="Times New Roman" w:eastAsia="Times New Roman" w:hAnsi="Times New Roman" w:cs="Times New Roman"/>
          <w:color w:val="000000"/>
          <w:sz w:val="20"/>
          <w:szCs w:val="20"/>
        </w:rPr>
        <w:t xml:space="preserve">, P. </w:t>
      </w:r>
      <w:r>
        <w:rPr>
          <w:rFonts w:ascii="Times New Roman" w:eastAsia="Times New Roman" w:hAnsi="Times New Roman" w:cs="Times New Roman"/>
          <w:i/>
          <w:color w:val="000000"/>
          <w:sz w:val="20"/>
          <w:szCs w:val="20"/>
        </w:rPr>
        <w:t>et al.</w:t>
      </w:r>
      <w:r>
        <w:rPr>
          <w:rFonts w:ascii="Times New Roman" w:eastAsia="Times New Roman" w:hAnsi="Times New Roman" w:cs="Times New Roman"/>
          <w:color w:val="000000"/>
          <w:sz w:val="20"/>
          <w:szCs w:val="20"/>
        </w:rPr>
        <w:t xml:space="preserve"> </w:t>
      </w:r>
      <w:hyperlink r:id="rId72">
        <w:proofErr w:type="spellStart"/>
        <w:r w:rsidR="00CC056E">
          <w:rPr>
            <w:rFonts w:ascii="Times New Roman" w:eastAsia="Times New Roman" w:hAnsi="Times New Roman" w:cs="Times New Roman"/>
            <w:color w:val="156082"/>
            <w:sz w:val="20"/>
            <w:szCs w:val="20"/>
          </w:rPr>
          <w:t>AirDNA</w:t>
        </w:r>
        <w:proofErr w:type="spellEnd"/>
        <w:r w:rsidR="00CC056E">
          <w:rPr>
            <w:rFonts w:ascii="Times New Roman" w:eastAsia="Times New Roman" w:hAnsi="Times New Roman" w:cs="Times New Roman"/>
            <w:color w:val="156082"/>
            <w:sz w:val="20"/>
            <w:szCs w:val="20"/>
          </w:rPr>
          <w:t xml:space="preserve"> sampler: An efficient and simple device enabling high-yield, high-quality airborne environment DNA for metagenomic applications</w:t>
        </w:r>
      </w:hyperlink>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i/>
          <w:color w:val="000000"/>
          <w:sz w:val="20"/>
          <w:szCs w:val="20"/>
        </w:rPr>
        <w:t>PLOS ONE</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18</w:t>
      </w:r>
      <w:r>
        <w:rPr>
          <w:rFonts w:ascii="Times New Roman" w:eastAsia="Times New Roman" w:hAnsi="Times New Roman" w:cs="Times New Roman"/>
          <w:color w:val="000000"/>
          <w:sz w:val="20"/>
          <w:szCs w:val="20"/>
        </w:rPr>
        <w:t>, e0287567 (2023).</w:t>
      </w:r>
    </w:p>
    <w:p w14:paraId="047B6ADA" w14:textId="77777777" w:rsidR="00CC056E" w:rsidRDefault="00000000">
      <w:pPr>
        <w:pBdr>
          <w:top w:val="nil"/>
          <w:left w:val="nil"/>
          <w:bottom w:val="nil"/>
          <w:right w:val="nil"/>
          <w:between w:val="nil"/>
        </w:pBdr>
        <w:spacing w:before="240" w:after="240"/>
        <w:rPr>
          <w:rFonts w:ascii="Times New Roman" w:eastAsia="Times New Roman" w:hAnsi="Times New Roman" w:cs="Times New Roman"/>
          <w:color w:val="000000"/>
          <w:sz w:val="20"/>
          <w:szCs w:val="20"/>
        </w:rPr>
      </w:pPr>
      <w:bookmarkStart w:id="268" w:name="iez5gb6pe546" w:colFirst="0" w:colLast="0"/>
      <w:bookmarkEnd w:id="268"/>
      <w:r>
        <w:rPr>
          <w:rFonts w:ascii="Times New Roman" w:eastAsia="Times New Roman" w:hAnsi="Times New Roman" w:cs="Times New Roman"/>
          <w:color w:val="000000"/>
          <w:sz w:val="20"/>
          <w:szCs w:val="20"/>
        </w:rPr>
        <w:t xml:space="preserve">34. Duda, J. J. </w:t>
      </w:r>
      <w:r>
        <w:rPr>
          <w:rFonts w:ascii="Times New Roman" w:eastAsia="Times New Roman" w:hAnsi="Times New Roman" w:cs="Times New Roman"/>
          <w:i/>
          <w:color w:val="000000"/>
          <w:sz w:val="20"/>
          <w:szCs w:val="20"/>
        </w:rPr>
        <w:t>et al.</w:t>
      </w:r>
      <w:r>
        <w:rPr>
          <w:rFonts w:ascii="Times New Roman" w:eastAsia="Times New Roman" w:hAnsi="Times New Roman" w:cs="Times New Roman"/>
          <w:color w:val="000000"/>
          <w:sz w:val="20"/>
          <w:szCs w:val="20"/>
        </w:rPr>
        <w:t xml:space="preserve"> </w:t>
      </w:r>
      <w:hyperlink r:id="rId73">
        <w:r w:rsidR="00CC056E">
          <w:rPr>
            <w:rFonts w:ascii="Times New Roman" w:eastAsia="Times New Roman" w:hAnsi="Times New Roman" w:cs="Times New Roman"/>
            <w:color w:val="156082"/>
            <w:sz w:val="20"/>
            <w:szCs w:val="20"/>
          </w:rPr>
          <w:t>Environmental DNA is an effective tool to track recolonizing migratory fish following large‐scale dam removal</w:t>
        </w:r>
      </w:hyperlink>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i/>
          <w:color w:val="000000"/>
          <w:sz w:val="20"/>
          <w:szCs w:val="20"/>
        </w:rPr>
        <w:t>Environmental DNA</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3</w:t>
      </w:r>
      <w:r>
        <w:rPr>
          <w:rFonts w:ascii="Times New Roman" w:eastAsia="Times New Roman" w:hAnsi="Times New Roman" w:cs="Times New Roman"/>
          <w:color w:val="000000"/>
          <w:sz w:val="20"/>
          <w:szCs w:val="20"/>
        </w:rPr>
        <w:t>, 121–141 (2021).</w:t>
      </w:r>
    </w:p>
    <w:p w14:paraId="0DBEF13C" w14:textId="77777777" w:rsidR="00CC056E" w:rsidRDefault="00000000">
      <w:pPr>
        <w:pBdr>
          <w:top w:val="nil"/>
          <w:left w:val="nil"/>
          <w:bottom w:val="nil"/>
          <w:right w:val="nil"/>
          <w:between w:val="nil"/>
        </w:pBdr>
        <w:spacing w:before="240" w:after="240"/>
        <w:rPr>
          <w:rFonts w:ascii="Times New Roman" w:eastAsia="Times New Roman" w:hAnsi="Times New Roman" w:cs="Times New Roman"/>
          <w:color w:val="000000"/>
          <w:sz w:val="20"/>
          <w:szCs w:val="20"/>
        </w:rPr>
      </w:pPr>
      <w:bookmarkStart w:id="269" w:name="2d62o73pvq8e" w:colFirst="0" w:colLast="0"/>
      <w:bookmarkEnd w:id="269"/>
      <w:r>
        <w:rPr>
          <w:rFonts w:ascii="Times New Roman" w:eastAsia="Times New Roman" w:hAnsi="Times New Roman" w:cs="Times New Roman"/>
          <w:color w:val="000000"/>
          <w:sz w:val="20"/>
          <w:szCs w:val="20"/>
        </w:rPr>
        <w:t xml:space="preserve">35. D. W. Welch, &amp; Ishida, Y. </w:t>
      </w:r>
      <w:hyperlink r:id="rId74">
        <w:r w:rsidR="00CC056E">
          <w:rPr>
            <w:rFonts w:ascii="Times New Roman" w:eastAsia="Times New Roman" w:hAnsi="Times New Roman" w:cs="Times New Roman"/>
            <w:color w:val="156082"/>
            <w:sz w:val="20"/>
            <w:szCs w:val="20"/>
          </w:rPr>
          <w:t>On the Statistical Distribution of Salmon in the Sea: Application of the Negative Binomial Distribution, and the Influence of Sampling Effort</w:t>
        </w:r>
      </w:hyperlink>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i/>
          <w:color w:val="000000"/>
          <w:sz w:val="20"/>
          <w:szCs w:val="20"/>
        </w:rPr>
        <w:t>Canadian Journal of Fisheries and Aquatic Sciences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50</w:t>
      </w:r>
      <w:r>
        <w:rPr>
          <w:rFonts w:ascii="Times New Roman" w:eastAsia="Times New Roman" w:hAnsi="Times New Roman" w:cs="Times New Roman"/>
          <w:color w:val="000000"/>
          <w:sz w:val="20"/>
          <w:szCs w:val="20"/>
        </w:rPr>
        <w:t>, 1029–1038 (1993).</w:t>
      </w:r>
    </w:p>
    <w:p w14:paraId="71393B93" w14:textId="77777777" w:rsidR="00CC056E" w:rsidRDefault="00000000">
      <w:pPr>
        <w:pBdr>
          <w:top w:val="nil"/>
          <w:left w:val="nil"/>
          <w:bottom w:val="nil"/>
          <w:right w:val="nil"/>
          <w:between w:val="nil"/>
        </w:pBdr>
        <w:spacing w:before="240" w:after="240"/>
        <w:rPr>
          <w:rFonts w:ascii="Times New Roman" w:eastAsia="Times New Roman" w:hAnsi="Times New Roman" w:cs="Times New Roman"/>
          <w:color w:val="000000"/>
          <w:sz w:val="20"/>
          <w:szCs w:val="20"/>
        </w:rPr>
      </w:pPr>
      <w:bookmarkStart w:id="270" w:name="fmz5vhkezqfa" w:colFirst="0" w:colLast="0"/>
      <w:bookmarkEnd w:id="270"/>
      <w:r>
        <w:rPr>
          <w:rFonts w:ascii="Times New Roman" w:eastAsia="Times New Roman" w:hAnsi="Times New Roman" w:cs="Times New Roman"/>
          <w:color w:val="000000"/>
          <w:sz w:val="20"/>
          <w:szCs w:val="20"/>
        </w:rPr>
        <w:t xml:space="preserve">36. Guri, G. </w:t>
      </w:r>
      <w:r>
        <w:rPr>
          <w:rFonts w:ascii="Times New Roman" w:eastAsia="Times New Roman" w:hAnsi="Times New Roman" w:cs="Times New Roman"/>
          <w:i/>
          <w:color w:val="000000"/>
          <w:sz w:val="20"/>
          <w:szCs w:val="20"/>
        </w:rPr>
        <w:t>et al.</w:t>
      </w:r>
      <w:r>
        <w:rPr>
          <w:rFonts w:ascii="Times New Roman" w:eastAsia="Times New Roman" w:hAnsi="Times New Roman" w:cs="Times New Roman"/>
          <w:color w:val="000000"/>
          <w:sz w:val="20"/>
          <w:szCs w:val="20"/>
        </w:rPr>
        <w:t xml:space="preserve"> </w:t>
      </w:r>
      <w:hyperlink r:id="rId75">
        <w:r w:rsidR="00CC056E">
          <w:rPr>
            <w:rFonts w:ascii="Times New Roman" w:eastAsia="Times New Roman" w:hAnsi="Times New Roman" w:cs="Times New Roman"/>
            <w:color w:val="156082"/>
            <w:sz w:val="20"/>
            <w:szCs w:val="20"/>
          </w:rPr>
          <w:t xml:space="preserve">Quantifying the Detection Sensitivity and Precision of qPCR and </w:t>
        </w:r>
        <w:proofErr w:type="spellStart"/>
        <w:r w:rsidR="00CC056E">
          <w:rPr>
            <w:rFonts w:ascii="Times New Roman" w:eastAsia="Times New Roman" w:hAnsi="Times New Roman" w:cs="Times New Roman"/>
            <w:color w:val="156082"/>
            <w:sz w:val="20"/>
            <w:szCs w:val="20"/>
          </w:rPr>
          <w:t>ddPCR</w:t>
        </w:r>
        <w:proofErr w:type="spellEnd"/>
        <w:r w:rsidR="00CC056E">
          <w:rPr>
            <w:rFonts w:ascii="Times New Roman" w:eastAsia="Times New Roman" w:hAnsi="Times New Roman" w:cs="Times New Roman"/>
            <w:color w:val="156082"/>
            <w:sz w:val="20"/>
            <w:szCs w:val="20"/>
          </w:rPr>
          <w:t xml:space="preserve"> Mechanisms for eDNA Samples</w:t>
        </w:r>
      </w:hyperlink>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i/>
          <w:color w:val="000000"/>
          <w:sz w:val="20"/>
          <w:szCs w:val="20"/>
        </w:rPr>
        <w:t>Ecology and Evolution</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14</w:t>
      </w:r>
      <w:r>
        <w:rPr>
          <w:rFonts w:ascii="Times New Roman" w:eastAsia="Times New Roman" w:hAnsi="Times New Roman" w:cs="Times New Roman"/>
          <w:color w:val="000000"/>
          <w:sz w:val="20"/>
          <w:szCs w:val="20"/>
        </w:rPr>
        <w:t>, e70678 (2024).</w:t>
      </w:r>
    </w:p>
    <w:p w14:paraId="3BAF59C2" w14:textId="77777777" w:rsidR="00CC056E" w:rsidRDefault="00000000">
      <w:pPr>
        <w:pBdr>
          <w:top w:val="nil"/>
          <w:left w:val="nil"/>
          <w:bottom w:val="nil"/>
          <w:right w:val="nil"/>
          <w:between w:val="nil"/>
        </w:pBdr>
        <w:spacing w:before="240" w:after="240"/>
        <w:rPr>
          <w:rFonts w:ascii="Times New Roman" w:eastAsia="Times New Roman" w:hAnsi="Times New Roman" w:cs="Times New Roman"/>
          <w:color w:val="000000"/>
          <w:sz w:val="20"/>
          <w:szCs w:val="20"/>
        </w:rPr>
      </w:pPr>
      <w:bookmarkStart w:id="271" w:name="nkbe03nvcjfs" w:colFirst="0" w:colLast="0"/>
      <w:bookmarkEnd w:id="271"/>
      <w:r>
        <w:rPr>
          <w:rFonts w:ascii="Times New Roman" w:eastAsia="Times New Roman" w:hAnsi="Times New Roman" w:cs="Times New Roman"/>
          <w:color w:val="000000"/>
          <w:sz w:val="20"/>
          <w:szCs w:val="20"/>
        </w:rPr>
        <w:t xml:space="preserve">37. A. O. Shelton, A. Ramón-Laca, A. Wells, J. Clemons, D. Chu, B. E. Feist, R. P. Kelly, S. L. Parker-Stetter, R. Thomas, K. M. Nichols, L. Park, </w:t>
      </w:r>
      <w:hyperlink r:id="rId76">
        <w:r w:rsidR="00CC056E">
          <w:rPr>
            <w:rFonts w:ascii="Times New Roman" w:eastAsia="Times New Roman" w:hAnsi="Times New Roman" w:cs="Times New Roman"/>
            <w:color w:val="156082"/>
            <w:sz w:val="20"/>
            <w:szCs w:val="20"/>
          </w:rPr>
          <w:t>Environmental DNA provides quantitative estimates of Pacific hake abundance and distribution in the open ocean</w:t>
        </w:r>
      </w:hyperlink>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i/>
          <w:color w:val="000000"/>
          <w:sz w:val="20"/>
          <w:szCs w:val="20"/>
        </w:rPr>
        <w:t>Proceedings of the Royal Society B: Biological Sciences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289</w:t>
      </w:r>
      <w:r>
        <w:rPr>
          <w:rFonts w:ascii="Times New Roman" w:eastAsia="Times New Roman" w:hAnsi="Times New Roman" w:cs="Times New Roman"/>
          <w:color w:val="000000"/>
          <w:sz w:val="20"/>
          <w:szCs w:val="20"/>
        </w:rPr>
        <w:t>, 20212613 (2022).</w:t>
      </w:r>
    </w:p>
    <w:p w14:paraId="51133BC5" w14:textId="77777777" w:rsidR="00CC056E" w:rsidRDefault="00000000">
      <w:pPr>
        <w:pBdr>
          <w:top w:val="nil"/>
          <w:left w:val="nil"/>
          <w:bottom w:val="nil"/>
          <w:right w:val="nil"/>
          <w:between w:val="nil"/>
        </w:pBdr>
        <w:spacing w:before="240" w:after="240"/>
        <w:rPr>
          <w:rFonts w:ascii="Times New Roman" w:eastAsia="Times New Roman" w:hAnsi="Times New Roman" w:cs="Times New Roman"/>
          <w:color w:val="000000"/>
          <w:sz w:val="20"/>
          <w:szCs w:val="20"/>
        </w:rPr>
      </w:pPr>
      <w:bookmarkStart w:id="272" w:name="o03zxo8r912r" w:colFirst="0" w:colLast="0"/>
      <w:bookmarkEnd w:id="272"/>
      <w:r>
        <w:rPr>
          <w:rFonts w:ascii="Times New Roman" w:eastAsia="Times New Roman" w:hAnsi="Times New Roman" w:cs="Times New Roman"/>
          <w:color w:val="000000"/>
          <w:sz w:val="20"/>
          <w:szCs w:val="20"/>
        </w:rPr>
        <w:t xml:space="preserve">38. Wood, Z. T. </w:t>
      </w:r>
      <w:r>
        <w:rPr>
          <w:rFonts w:ascii="Times New Roman" w:eastAsia="Times New Roman" w:hAnsi="Times New Roman" w:cs="Times New Roman"/>
          <w:i/>
          <w:color w:val="000000"/>
          <w:sz w:val="20"/>
          <w:szCs w:val="20"/>
        </w:rPr>
        <w:t>et al.</w:t>
      </w:r>
      <w:r>
        <w:rPr>
          <w:rFonts w:ascii="Times New Roman" w:eastAsia="Times New Roman" w:hAnsi="Times New Roman" w:cs="Times New Roman"/>
          <w:color w:val="000000"/>
          <w:sz w:val="20"/>
          <w:szCs w:val="20"/>
        </w:rPr>
        <w:t xml:space="preserve"> </w:t>
      </w:r>
      <w:hyperlink r:id="rId77">
        <w:r w:rsidR="00CC056E">
          <w:rPr>
            <w:rFonts w:ascii="Times New Roman" w:eastAsia="Times New Roman" w:hAnsi="Times New Roman" w:cs="Times New Roman"/>
            <w:color w:val="156082"/>
            <w:sz w:val="20"/>
            <w:szCs w:val="20"/>
          </w:rPr>
          <w:t>Spatial Heterogeneity of eDNA Transport Improves Stream Assessment of Threatened Salmon Presence, Abundance, and Location</w:t>
        </w:r>
      </w:hyperlink>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i/>
          <w:color w:val="000000"/>
          <w:sz w:val="20"/>
          <w:szCs w:val="20"/>
        </w:rPr>
        <w:t>Frontiers in Ecology and Evolution</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9</w:t>
      </w:r>
      <w:r>
        <w:rPr>
          <w:rFonts w:ascii="Times New Roman" w:eastAsia="Times New Roman" w:hAnsi="Times New Roman" w:cs="Times New Roman"/>
          <w:color w:val="000000"/>
          <w:sz w:val="20"/>
          <w:szCs w:val="20"/>
        </w:rPr>
        <w:t>, 650717 (2021).</w:t>
      </w:r>
    </w:p>
    <w:p w14:paraId="69E8DBAA" w14:textId="77777777" w:rsidR="00CC056E" w:rsidRDefault="00000000">
      <w:pPr>
        <w:pBdr>
          <w:top w:val="nil"/>
          <w:left w:val="nil"/>
          <w:bottom w:val="nil"/>
          <w:right w:val="nil"/>
          <w:between w:val="nil"/>
        </w:pBdr>
        <w:spacing w:before="240" w:after="240"/>
        <w:rPr>
          <w:rFonts w:ascii="Times New Roman" w:eastAsia="Times New Roman" w:hAnsi="Times New Roman" w:cs="Times New Roman"/>
          <w:color w:val="000000"/>
          <w:sz w:val="20"/>
          <w:szCs w:val="20"/>
        </w:rPr>
      </w:pPr>
      <w:bookmarkStart w:id="273" w:name="wuwjgllydmk9" w:colFirst="0" w:colLast="0"/>
      <w:bookmarkEnd w:id="273"/>
      <w:r>
        <w:rPr>
          <w:rFonts w:ascii="Times New Roman" w:eastAsia="Times New Roman" w:hAnsi="Times New Roman" w:cs="Times New Roman"/>
          <w:color w:val="000000"/>
          <w:sz w:val="20"/>
          <w:szCs w:val="20"/>
        </w:rPr>
        <w:t xml:space="preserve">39. K. A. Prather, T. H. Bertram, V. H. </w:t>
      </w:r>
      <w:proofErr w:type="spellStart"/>
      <w:r>
        <w:rPr>
          <w:rFonts w:ascii="Times New Roman" w:eastAsia="Times New Roman" w:hAnsi="Times New Roman" w:cs="Times New Roman"/>
          <w:color w:val="000000"/>
          <w:sz w:val="20"/>
          <w:szCs w:val="20"/>
        </w:rPr>
        <w:t>Grassian</w:t>
      </w:r>
      <w:proofErr w:type="spellEnd"/>
      <w:r>
        <w:rPr>
          <w:rFonts w:ascii="Times New Roman" w:eastAsia="Times New Roman" w:hAnsi="Times New Roman" w:cs="Times New Roman"/>
          <w:color w:val="000000"/>
          <w:sz w:val="20"/>
          <w:szCs w:val="20"/>
        </w:rPr>
        <w:t xml:space="preserve">, G. B. Deane, M. D. Stokes, P. J. DeMott, L. I. </w:t>
      </w:r>
      <w:proofErr w:type="spellStart"/>
      <w:r>
        <w:rPr>
          <w:rFonts w:ascii="Times New Roman" w:eastAsia="Times New Roman" w:hAnsi="Times New Roman" w:cs="Times New Roman"/>
          <w:color w:val="000000"/>
          <w:sz w:val="20"/>
          <w:szCs w:val="20"/>
        </w:rPr>
        <w:t>Aluwihare</w:t>
      </w:r>
      <w:proofErr w:type="spellEnd"/>
      <w:r>
        <w:rPr>
          <w:rFonts w:ascii="Times New Roman" w:eastAsia="Times New Roman" w:hAnsi="Times New Roman" w:cs="Times New Roman"/>
          <w:color w:val="000000"/>
          <w:sz w:val="20"/>
          <w:szCs w:val="20"/>
        </w:rPr>
        <w:t xml:space="preserve">, B. P. Palenik, F. Azam, J. H. Seinfeld, R. C. Moffet, M. J. Molina, C. D. Cappa, F. M. Geiger, G. C. Roberts, L. M. Russell, A. P. Ault, J. Baltrusaitis, D. B. Collins, C. E. Corrigan, L. A. Cuadra-Rodriguez, C. J. Ebben, S. D. Forestieri, T. L. Guasco, S. P. Hersey, M. J. Kim, W. F. Lambert, R. L. Modini, W. Mui, B. E. Pedler, M. J. Ruppel, O. S. Ryder, N. G. Schoepp, R. C. Sullivan, D. Zhao, </w:t>
      </w:r>
      <w:hyperlink r:id="rId78">
        <w:r w:rsidR="00CC056E">
          <w:rPr>
            <w:rFonts w:ascii="Times New Roman" w:eastAsia="Times New Roman" w:hAnsi="Times New Roman" w:cs="Times New Roman"/>
            <w:color w:val="156082"/>
            <w:sz w:val="20"/>
            <w:szCs w:val="20"/>
          </w:rPr>
          <w:t>Bringing the ocean into the laboratory to probe the chemical complexity of sea spray aerosol</w:t>
        </w:r>
      </w:hyperlink>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i/>
          <w:color w:val="000000"/>
          <w:sz w:val="20"/>
          <w:szCs w:val="20"/>
        </w:rPr>
        <w:t>Proceedings of the National Academy of Sciences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110</w:t>
      </w:r>
      <w:r>
        <w:rPr>
          <w:rFonts w:ascii="Times New Roman" w:eastAsia="Times New Roman" w:hAnsi="Times New Roman" w:cs="Times New Roman"/>
          <w:color w:val="000000"/>
          <w:sz w:val="20"/>
          <w:szCs w:val="20"/>
        </w:rPr>
        <w:t>, 7550–7555 (2013).</w:t>
      </w:r>
    </w:p>
    <w:p w14:paraId="25400690" w14:textId="77777777" w:rsidR="00CC056E" w:rsidRDefault="00000000">
      <w:pPr>
        <w:pBdr>
          <w:top w:val="nil"/>
          <w:left w:val="nil"/>
          <w:bottom w:val="nil"/>
          <w:right w:val="nil"/>
          <w:between w:val="nil"/>
        </w:pBdr>
        <w:spacing w:before="240" w:after="240"/>
        <w:rPr>
          <w:rFonts w:ascii="Times New Roman" w:eastAsia="Times New Roman" w:hAnsi="Times New Roman" w:cs="Times New Roman"/>
          <w:color w:val="000000"/>
          <w:sz w:val="20"/>
          <w:szCs w:val="20"/>
        </w:rPr>
      </w:pPr>
      <w:bookmarkStart w:id="274" w:name="a4sdbt9n2e2v" w:colFirst="0" w:colLast="0"/>
      <w:bookmarkEnd w:id="274"/>
      <w:r>
        <w:rPr>
          <w:rFonts w:ascii="Times New Roman" w:eastAsia="Times New Roman" w:hAnsi="Times New Roman" w:cs="Times New Roman"/>
          <w:color w:val="000000"/>
          <w:sz w:val="20"/>
          <w:szCs w:val="20"/>
        </w:rPr>
        <w:t xml:space="preserve">40. Abrego, N. </w:t>
      </w:r>
      <w:r>
        <w:rPr>
          <w:rFonts w:ascii="Times New Roman" w:eastAsia="Times New Roman" w:hAnsi="Times New Roman" w:cs="Times New Roman"/>
          <w:i/>
          <w:color w:val="000000"/>
          <w:sz w:val="20"/>
          <w:szCs w:val="20"/>
        </w:rPr>
        <w:t>et al.</w:t>
      </w:r>
      <w:r>
        <w:rPr>
          <w:rFonts w:ascii="Times New Roman" w:eastAsia="Times New Roman" w:hAnsi="Times New Roman" w:cs="Times New Roman"/>
          <w:color w:val="000000"/>
          <w:sz w:val="20"/>
          <w:szCs w:val="20"/>
        </w:rPr>
        <w:t xml:space="preserve"> </w:t>
      </w:r>
      <w:hyperlink r:id="rId79">
        <w:r w:rsidR="00CC056E">
          <w:rPr>
            <w:rFonts w:ascii="Times New Roman" w:eastAsia="Times New Roman" w:hAnsi="Times New Roman" w:cs="Times New Roman"/>
            <w:color w:val="156082"/>
            <w:sz w:val="20"/>
            <w:szCs w:val="20"/>
          </w:rPr>
          <w:t>Airborne DNA reveals predictable spatial and seasonal dynamics of fungi</w:t>
        </w:r>
      </w:hyperlink>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i/>
          <w:color w:val="000000"/>
          <w:sz w:val="20"/>
          <w:szCs w:val="20"/>
        </w:rPr>
        <w:t>Nature</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631</w:t>
      </w:r>
      <w:r>
        <w:rPr>
          <w:rFonts w:ascii="Times New Roman" w:eastAsia="Times New Roman" w:hAnsi="Times New Roman" w:cs="Times New Roman"/>
          <w:color w:val="000000"/>
          <w:sz w:val="20"/>
          <w:szCs w:val="20"/>
        </w:rPr>
        <w:t>, 835–842 (2024).</w:t>
      </w:r>
    </w:p>
    <w:p w14:paraId="24489B2E" w14:textId="77777777" w:rsidR="00CC056E" w:rsidRDefault="00000000">
      <w:pPr>
        <w:pBdr>
          <w:top w:val="nil"/>
          <w:left w:val="nil"/>
          <w:bottom w:val="nil"/>
          <w:right w:val="nil"/>
          <w:between w:val="nil"/>
        </w:pBdr>
        <w:spacing w:before="240" w:after="240"/>
        <w:rPr>
          <w:rFonts w:ascii="Times New Roman" w:eastAsia="Times New Roman" w:hAnsi="Times New Roman" w:cs="Times New Roman"/>
          <w:color w:val="000000"/>
          <w:sz w:val="20"/>
          <w:szCs w:val="20"/>
        </w:rPr>
      </w:pPr>
      <w:bookmarkStart w:id="275" w:name="psig43px9ruy" w:colFirst="0" w:colLast="0"/>
      <w:bookmarkEnd w:id="275"/>
      <w:r>
        <w:rPr>
          <w:rFonts w:ascii="Times New Roman" w:eastAsia="Times New Roman" w:hAnsi="Times New Roman" w:cs="Times New Roman"/>
          <w:color w:val="000000"/>
          <w:sz w:val="20"/>
          <w:szCs w:val="20"/>
        </w:rPr>
        <w:t xml:space="preserve">41. Giolai, M. </w:t>
      </w:r>
      <w:r>
        <w:rPr>
          <w:rFonts w:ascii="Times New Roman" w:eastAsia="Times New Roman" w:hAnsi="Times New Roman" w:cs="Times New Roman"/>
          <w:i/>
          <w:color w:val="000000"/>
          <w:sz w:val="20"/>
          <w:szCs w:val="20"/>
        </w:rPr>
        <w:t>et al.</w:t>
      </w:r>
      <w:r>
        <w:rPr>
          <w:rFonts w:ascii="Times New Roman" w:eastAsia="Times New Roman" w:hAnsi="Times New Roman" w:cs="Times New Roman"/>
          <w:color w:val="000000"/>
          <w:sz w:val="20"/>
          <w:szCs w:val="20"/>
        </w:rPr>
        <w:t xml:space="preserve"> </w:t>
      </w:r>
      <w:hyperlink r:id="rId80">
        <w:r w:rsidR="00CC056E">
          <w:rPr>
            <w:rFonts w:ascii="Times New Roman" w:eastAsia="Times New Roman" w:hAnsi="Times New Roman" w:cs="Times New Roman"/>
            <w:color w:val="156082"/>
            <w:sz w:val="20"/>
            <w:szCs w:val="20"/>
          </w:rPr>
          <w:t>Measuring air metagenomic diversity in an agricultural ecosystem</w:t>
        </w:r>
      </w:hyperlink>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i/>
          <w:color w:val="000000"/>
          <w:sz w:val="20"/>
          <w:szCs w:val="20"/>
        </w:rPr>
        <w:t>Current Biology</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34</w:t>
      </w:r>
      <w:r>
        <w:rPr>
          <w:rFonts w:ascii="Times New Roman" w:eastAsia="Times New Roman" w:hAnsi="Times New Roman" w:cs="Times New Roman"/>
          <w:color w:val="000000"/>
          <w:sz w:val="20"/>
          <w:szCs w:val="20"/>
        </w:rPr>
        <w:t>, 3778–3791.e4 (2024).</w:t>
      </w:r>
    </w:p>
    <w:p w14:paraId="1075F786" w14:textId="77777777" w:rsidR="00CC056E" w:rsidRDefault="00000000">
      <w:pPr>
        <w:pBdr>
          <w:top w:val="nil"/>
          <w:left w:val="nil"/>
          <w:bottom w:val="nil"/>
          <w:right w:val="nil"/>
          <w:between w:val="nil"/>
        </w:pBdr>
        <w:spacing w:before="240" w:after="240"/>
        <w:rPr>
          <w:rFonts w:ascii="Times New Roman" w:eastAsia="Times New Roman" w:hAnsi="Times New Roman" w:cs="Times New Roman"/>
          <w:color w:val="000000"/>
          <w:sz w:val="20"/>
          <w:szCs w:val="20"/>
        </w:rPr>
      </w:pPr>
      <w:bookmarkStart w:id="276" w:name="tztruwbz3q0s" w:colFirst="0" w:colLast="0"/>
      <w:bookmarkEnd w:id="276"/>
      <w:r>
        <w:rPr>
          <w:rFonts w:ascii="Times New Roman" w:eastAsia="Times New Roman" w:hAnsi="Times New Roman" w:cs="Times New Roman"/>
          <w:color w:val="000000"/>
          <w:sz w:val="20"/>
          <w:szCs w:val="20"/>
        </w:rPr>
        <w:t xml:space="preserve">42. </w:t>
      </w:r>
      <w:proofErr w:type="spellStart"/>
      <w:r>
        <w:rPr>
          <w:rFonts w:ascii="Times New Roman" w:eastAsia="Times New Roman" w:hAnsi="Times New Roman" w:cs="Times New Roman"/>
          <w:color w:val="000000"/>
          <w:sz w:val="20"/>
          <w:szCs w:val="20"/>
        </w:rPr>
        <w:t>Galbán</w:t>
      </w:r>
      <w:proofErr w:type="spellEnd"/>
      <w:r>
        <w:rPr>
          <w:rFonts w:ascii="Times New Roman" w:eastAsia="Times New Roman" w:hAnsi="Times New Roman" w:cs="Times New Roman"/>
          <w:color w:val="000000"/>
          <w:sz w:val="20"/>
          <w:szCs w:val="20"/>
        </w:rPr>
        <w:t xml:space="preserve">, S., </w:t>
      </w:r>
      <w:proofErr w:type="spellStart"/>
      <w:r>
        <w:rPr>
          <w:rFonts w:ascii="Times New Roman" w:eastAsia="Times New Roman" w:hAnsi="Times New Roman" w:cs="Times New Roman"/>
          <w:color w:val="000000"/>
          <w:sz w:val="20"/>
          <w:szCs w:val="20"/>
        </w:rPr>
        <w:t>Justel</w:t>
      </w:r>
      <w:proofErr w:type="spellEnd"/>
      <w:r>
        <w:rPr>
          <w:rFonts w:ascii="Times New Roman" w:eastAsia="Times New Roman" w:hAnsi="Times New Roman" w:cs="Times New Roman"/>
          <w:color w:val="000000"/>
          <w:sz w:val="20"/>
          <w:szCs w:val="20"/>
        </w:rPr>
        <w:t xml:space="preserve">, A., González, S. &amp; Quesada, A. </w:t>
      </w:r>
      <w:hyperlink r:id="rId81">
        <w:r w:rsidR="00CC056E">
          <w:rPr>
            <w:rFonts w:ascii="Times New Roman" w:eastAsia="Times New Roman" w:hAnsi="Times New Roman" w:cs="Times New Roman"/>
            <w:color w:val="156082"/>
            <w:sz w:val="20"/>
            <w:szCs w:val="20"/>
          </w:rPr>
          <w:t>Local meteorological conditions, shape and desiccation influence dispersal capabilities for airborne microorganisms</w:t>
        </w:r>
      </w:hyperlink>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i/>
          <w:color w:val="000000"/>
          <w:sz w:val="20"/>
          <w:szCs w:val="20"/>
        </w:rPr>
        <w:t>Science of The Total Environment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780</w:t>
      </w:r>
      <w:r>
        <w:rPr>
          <w:rFonts w:ascii="Times New Roman" w:eastAsia="Times New Roman" w:hAnsi="Times New Roman" w:cs="Times New Roman"/>
          <w:color w:val="000000"/>
          <w:sz w:val="20"/>
          <w:szCs w:val="20"/>
        </w:rPr>
        <w:t>, 146653 (2021).</w:t>
      </w:r>
    </w:p>
    <w:p w14:paraId="18A591EB" w14:textId="77777777" w:rsidR="00CC056E" w:rsidRDefault="00000000">
      <w:pPr>
        <w:pBdr>
          <w:top w:val="nil"/>
          <w:left w:val="nil"/>
          <w:bottom w:val="nil"/>
          <w:right w:val="nil"/>
          <w:between w:val="nil"/>
        </w:pBdr>
        <w:spacing w:before="240" w:after="240"/>
        <w:rPr>
          <w:rFonts w:ascii="Times New Roman" w:eastAsia="Times New Roman" w:hAnsi="Times New Roman" w:cs="Times New Roman"/>
          <w:color w:val="000000"/>
          <w:sz w:val="20"/>
          <w:szCs w:val="20"/>
        </w:rPr>
      </w:pPr>
      <w:bookmarkStart w:id="277" w:name="yjutjtlweneq" w:colFirst="0" w:colLast="0"/>
      <w:bookmarkEnd w:id="277"/>
      <w:r>
        <w:rPr>
          <w:rFonts w:ascii="Times New Roman" w:eastAsia="Times New Roman" w:hAnsi="Times New Roman" w:cs="Times New Roman"/>
          <w:color w:val="000000"/>
          <w:sz w:val="20"/>
          <w:szCs w:val="20"/>
        </w:rPr>
        <w:t xml:space="preserve">43. Maki, T. </w:t>
      </w:r>
      <w:r>
        <w:rPr>
          <w:rFonts w:ascii="Times New Roman" w:eastAsia="Times New Roman" w:hAnsi="Times New Roman" w:cs="Times New Roman"/>
          <w:i/>
          <w:color w:val="000000"/>
          <w:sz w:val="20"/>
          <w:szCs w:val="20"/>
        </w:rPr>
        <w:t>et al.</w:t>
      </w:r>
      <w:r>
        <w:rPr>
          <w:rFonts w:ascii="Times New Roman" w:eastAsia="Times New Roman" w:hAnsi="Times New Roman" w:cs="Times New Roman"/>
          <w:color w:val="000000"/>
          <w:sz w:val="20"/>
          <w:szCs w:val="20"/>
        </w:rPr>
        <w:t xml:space="preserve"> </w:t>
      </w:r>
      <w:hyperlink r:id="rId82">
        <w:r w:rsidR="00CC056E">
          <w:rPr>
            <w:rFonts w:ascii="Times New Roman" w:eastAsia="Times New Roman" w:hAnsi="Times New Roman" w:cs="Times New Roman"/>
            <w:color w:val="156082"/>
            <w:sz w:val="20"/>
            <w:szCs w:val="20"/>
          </w:rPr>
          <w:t>Vertical distribution of airborne microorganisms over forest environments: A potential source of ice-nucleating bioaerosols</w:t>
        </w:r>
      </w:hyperlink>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i/>
          <w:color w:val="000000"/>
          <w:sz w:val="20"/>
          <w:szCs w:val="20"/>
        </w:rPr>
        <w:t>Atmospheric Environment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302</w:t>
      </w:r>
      <w:r>
        <w:rPr>
          <w:rFonts w:ascii="Times New Roman" w:eastAsia="Times New Roman" w:hAnsi="Times New Roman" w:cs="Times New Roman"/>
          <w:color w:val="000000"/>
          <w:sz w:val="20"/>
          <w:szCs w:val="20"/>
        </w:rPr>
        <w:t>, 119726 (2023).</w:t>
      </w:r>
    </w:p>
    <w:p w14:paraId="22DBADBA" w14:textId="77777777" w:rsidR="00CC056E" w:rsidRDefault="00000000">
      <w:pPr>
        <w:pBdr>
          <w:top w:val="nil"/>
          <w:left w:val="nil"/>
          <w:bottom w:val="nil"/>
          <w:right w:val="nil"/>
          <w:between w:val="nil"/>
        </w:pBdr>
        <w:spacing w:before="240" w:after="240"/>
        <w:rPr>
          <w:rFonts w:ascii="Times New Roman" w:eastAsia="Times New Roman" w:hAnsi="Times New Roman" w:cs="Times New Roman"/>
          <w:color w:val="000000"/>
          <w:sz w:val="20"/>
          <w:szCs w:val="20"/>
        </w:rPr>
      </w:pPr>
      <w:bookmarkStart w:id="278" w:name="nhk0huukjk6s" w:colFirst="0" w:colLast="0"/>
      <w:bookmarkEnd w:id="278"/>
      <w:r>
        <w:rPr>
          <w:rFonts w:ascii="Times New Roman" w:eastAsia="Times New Roman" w:hAnsi="Times New Roman" w:cs="Times New Roman"/>
          <w:color w:val="000000"/>
          <w:sz w:val="20"/>
          <w:szCs w:val="20"/>
        </w:rPr>
        <w:t xml:space="preserve">44. Jager, H., </w:t>
      </w:r>
      <w:proofErr w:type="spellStart"/>
      <w:r>
        <w:rPr>
          <w:rFonts w:ascii="Times New Roman" w:eastAsia="Times New Roman" w:hAnsi="Times New Roman" w:cs="Times New Roman"/>
          <w:color w:val="000000"/>
          <w:sz w:val="20"/>
          <w:szCs w:val="20"/>
        </w:rPr>
        <w:t>Trimbos</w:t>
      </w:r>
      <w:proofErr w:type="spellEnd"/>
      <w:r>
        <w:rPr>
          <w:rFonts w:ascii="Times New Roman" w:eastAsia="Times New Roman" w:hAnsi="Times New Roman" w:cs="Times New Roman"/>
          <w:color w:val="000000"/>
          <w:sz w:val="20"/>
          <w:szCs w:val="20"/>
        </w:rPr>
        <w:t xml:space="preserve">, K. B., </w:t>
      </w:r>
      <w:proofErr w:type="spellStart"/>
      <w:r>
        <w:rPr>
          <w:rFonts w:ascii="Times New Roman" w:eastAsia="Times New Roman" w:hAnsi="Times New Roman" w:cs="Times New Roman"/>
          <w:color w:val="000000"/>
          <w:sz w:val="20"/>
          <w:szCs w:val="20"/>
        </w:rPr>
        <w:t>Luursema</w:t>
      </w:r>
      <w:proofErr w:type="spellEnd"/>
      <w:r>
        <w:rPr>
          <w:rFonts w:ascii="Times New Roman" w:eastAsia="Times New Roman" w:hAnsi="Times New Roman" w:cs="Times New Roman"/>
          <w:color w:val="000000"/>
          <w:sz w:val="20"/>
          <w:szCs w:val="20"/>
        </w:rPr>
        <w:t xml:space="preserve">, J.-M., </w:t>
      </w:r>
      <w:proofErr w:type="spellStart"/>
      <w:r>
        <w:rPr>
          <w:rFonts w:ascii="Times New Roman" w:eastAsia="Times New Roman" w:hAnsi="Times New Roman" w:cs="Times New Roman"/>
          <w:color w:val="000000"/>
          <w:sz w:val="20"/>
          <w:szCs w:val="20"/>
        </w:rPr>
        <w:t>Speksnijder</w:t>
      </w:r>
      <w:proofErr w:type="spellEnd"/>
      <w:r>
        <w:rPr>
          <w:rFonts w:ascii="Times New Roman" w:eastAsia="Times New Roman" w:hAnsi="Times New Roman" w:cs="Times New Roman"/>
          <w:color w:val="000000"/>
          <w:sz w:val="20"/>
          <w:szCs w:val="20"/>
        </w:rPr>
        <w:t>, K. A. G. C. L. &amp; Stewart, K. A. A breath of fresh air: Comparative evaluation of passive versus active airborne eDNA sampling strategies. (2025) doi:</w:t>
      </w:r>
      <w:hyperlink r:id="rId83">
        <w:r w:rsidR="00CC056E">
          <w:rPr>
            <w:rFonts w:ascii="Times New Roman" w:eastAsia="Times New Roman" w:hAnsi="Times New Roman" w:cs="Times New Roman"/>
            <w:color w:val="156082"/>
            <w:sz w:val="20"/>
            <w:szCs w:val="20"/>
          </w:rPr>
          <w:t>10.1101/2025.03.26.645491</w:t>
        </w:r>
      </w:hyperlink>
      <w:r>
        <w:rPr>
          <w:rFonts w:ascii="Times New Roman" w:eastAsia="Times New Roman" w:hAnsi="Times New Roman" w:cs="Times New Roman"/>
          <w:color w:val="000000"/>
          <w:sz w:val="20"/>
          <w:szCs w:val="20"/>
        </w:rPr>
        <w:t xml:space="preserve">). </w:t>
      </w:r>
      <w:hyperlink r:id="rId84">
        <w:r w:rsidR="00CC056E">
          <w:rPr>
            <w:rFonts w:ascii="Times New Roman" w:eastAsia="Times New Roman" w:hAnsi="Times New Roman" w:cs="Times New Roman"/>
            <w:color w:val="156082"/>
            <w:sz w:val="20"/>
            <w:szCs w:val="20"/>
          </w:rPr>
          <w:t>https://doi.org/10.1101/2025.03.26.645491</w:t>
        </w:r>
      </w:hyperlink>
      <w:r>
        <w:rPr>
          <w:rFonts w:ascii="Times New Roman" w:eastAsia="Times New Roman" w:hAnsi="Times New Roman" w:cs="Times New Roman"/>
          <w:color w:val="000000"/>
          <w:sz w:val="20"/>
          <w:szCs w:val="20"/>
        </w:rPr>
        <w:t>.</w:t>
      </w:r>
    </w:p>
    <w:p w14:paraId="60A48BBD" w14:textId="77777777" w:rsidR="00CC056E" w:rsidRDefault="00000000">
      <w:pPr>
        <w:pBdr>
          <w:top w:val="nil"/>
          <w:left w:val="nil"/>
          <w:bottom w:val="nil"/>
          <w:right w:val="nil"/>
          <w:between w:val="nil"/>
        </w:pBdr>
        <w:spacing w:before="240" w:after="240"/>
        <w:rPr>
          <w:rFonts w:ascii="Times New Roman" w:eastAsia="Times New Roman" w:hAnsi="Times New Roman" w:cs="Times New Roman"/>
          <w:color w:val="000000"/>
          <w:sz w:val="20"/>
          <w:szCs w:val="20"/>
        </w:rPr>
      </w:pPr>
      <w:bookmarkStart w:id="279" w:name="pzcy4zlsrkbl" w:colFirst="0" w:colLast="0"/>
      <w:bookmarkEnd w:id="279"/>
      <w:r>
        <w:rPr>
          <w:rFonts w:ascii="Times New Roman" w:eastAsia="Times New Roman" w:hAnsi="Times New Roman" w:cs="Times New Roman"/>
          <w:color w:val="000000"/>
          <w:sz w:val="20"/>
          <w:szCs w:val="20"/>
        </w:rPr>
        <w:t xml:space="preserve">45. Blanchard, D. C. &amp; Woodcock, A. H. </w:t>
      </w:r>
      <w:hyperlink r:id="rId85">
        <w:r w:rsidR="00CC056E">
          <w:rPr>
            <w:rFonts w:ascii="Times New Roman" w:eastAsia="Times New Roman" w:hAnsi="Times New Roman" w:cs="Times New Roman"/>
            <w:color w:val="156082"/>
            <w:sz w:val="20"/>
            <w:szCs w:val="20"/>
          </w:rPr>
          <w:t>The production, The production, concentration, and vertical distribution of the sea‐salt aerosol</w:t>
        </w:r>
      </w:hyperlink>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i/>
          <w:color w:val="000000"/>
          <w:sz w:val="20"/>
          <w:szCs w:val="20"/>
        </w:rPr>
        <w:t>Annals of the New York Academy of Sciences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338</w:t>
      </w:r>
      <w:r>
        <w:rPr>
          <w:rFonts w:ascii="Times New Roman" w:eastAsia="Times New Roman" w:hAnsi="Times New Roman" w:cs="Times New Roman"/>
          <w:color w:val="000000"/>
          <w:sz w:val="20"/>
          <w:szCs w:val="20"/>
        </w:rPr>
        <w:t>, 330–347 (1980).</w:t>
      </w:r>
    </w:p>
    <w:p w14:paraId="2391C354" w14:textId="77777777" w:rsidR="00CC056E" w:rsidRDefault="00000000">
      <w:pPr>
        <w:pBdr>
          <w:top w:val="nil"/>
          <w:left w:val="nil"/>
          <w:bottom w:val="nil"/>
          <w:right w:val="nil"/>
          <w:between w:val="nil"/>
        </w:pBdr>
        <w:spacing w:before="240" w:after="240"/>
        <w:rPr>
          <w:rFonts w:ascii="Times New Roman" w:eastAsia="Times New Roman" w:hAnsi="Times New Roman" w:cs="Times New Roman"/>
          <w:color w:val="000000"/>
          <w:sz w:val="20"/>
          <w:szCs w:val="20"/>
        </w:rPr>
      </w:pPr>
      <w:bookmarkStart w:id="280" w:name="9uw2u5zgkr5a" w:colFirst="0" w:colLast="0"/>
      <w:bookmarkEnd w:id="280"/>
      <w:r>
        <w:rPr>
          <w:rFonts w:ascii="Times New Roman" w:eastAsia="Times New Roman" w:hAnsi="Times New Roman" w:cs="Times New Roman"/>
          <w:color w:val="000000"/>
          <w:sz w:val="20"/>
          <w:szCs w:val="20"/>
        </w:rPr>
        <w:t xml:space="preserve">46. Hinds, W. C. &amp; Zhu, Y. </w:t>
      </w:r>
      <w:r>
        <w:rPr>
          <w:rFonts w:ascii="Times New Roman" w:eastAsia="Times New Roman" w:hAnsi="Times New Roman" w:cs="Times New Roman"/>
          <w:i/>
          <w:color w:val="000000"/>
          <w:sz w:val="20"/>
          <w:szCs w:val="20"/>
        </w:rPr>
        <w:t>Aerosol Technology: Properties, Behavior, and Measurement of Airborne Particles</w:t>
      </w:r>
      <w:r>
        <w:rPr>
          <w:rFonts w:ascii="Times New Roman" w:eastAsia="Times New Roman" w:hAnsi="Times New Roman" w:cs="Times New Roman"/>
          <w:color w:val="000000"/>
          <w:sz w:val="20"/>
          <w:szCs w:val="20"/>
        </w:rPr>
        <w:t>. (John Wiley &amp; Sons, 2022).</w:t>
      </w:r>
    </w:p>
    <w:p w14:paraId="29FF360C" w14:textId="77777777" w:rsidR="00CC056E" w:rsidRDefault="00000000">
      <w:pPr>
        <w:pBdr>
          <w:top w:val="nil"/>
          <w:left w:val="nil"/>
          <w:bottom w:val="nil"/>
          <w:right w:val="nil"/>
          <w:between w:val="nil"/>
        </w:pBdr>
        <w:spacing w:before="240" w:after="240"/>
        <w:rPr>
          <w:rFonts w:ascii="Times New Roman" w:eastAsia="Times New Roman" w:hAnsi="Times New Roman" w:cs="Times New Roman"/>
          <w:color w:val="000000"/>
          <w:sz w:val="20"/>
          <w:szCs w:val="20"/>
        </w:rPr>
      </w:pPr>
      <w:bookmarkStart w:id="281" w:name="7fesd9iw83cg" w:colFirst="0" w:colLast="0"/>
      <w:bookmarkEnd w:id="281"/>
      <w:proofErr w:type="gramStart"/>
      <w:r>
        <w:rPr>
          <w:rFonts w:ascii="Times New Roman" w:eastAsia="Times New Roman" w:hAnsi="Times New Roman" w:cs="Times New Roman"/>
          <w:color w:val="000000"/>
          <w:sz w:val="20"/>
          <w:szCs w:val="20"/>
        </w:rPr>
        <w:t>47..Herman</w:t>
      </w:r>
      <w:proofErr w:type="gramEnd"/>
      <w:r>
        <w:rPr>
          <w:rFonts w:ascii="Times New Roman" w:eastAsia="Times New Roman" w:hAnsi="Times New Roman" w:cs="Times New Roman"/>
          <w:color w:val="000000"/>
          <w:sz w:val="20"/>
          <w:szCs w:val="20"/>
        </w:rPr>
        <w:t>, B. A. Use of foreign eDNA tracers to resolve site- and time-specific eDNA distributions in natural streams. (Humboldt State University, 2023).</w:t>
      </w:r>
    </w:p>
    <w:p w14:paraId="3EC93D9B" w14:textId="77777777" w:rsidR="00CC056E" w:rsidRDefault="00000000">
      <w:pPr>
        <w:pBdr>
          <w:top w:val="nil"/>
          <w:left w:val="nil"/>
          <w:bottom w:val="nil"/>
          <w:right w:val="nil"/>
          <w:between w:val="nil"/>
        </w:pBdr>
        <w:spacing w:before="240" w:after="240"/>
        <w:rPr>
          <w:rFonts w:ascii="Times New Roman" w:eastAsia="Times New Roman" w:hAnsi="Times New Roman" w:cs="Times New Roman"/>
          <w:color w:val="000000"/>
          <w:sz w:val="20"/>
          <w:szCs w:val="20"/>
        </w:rPr>
      </w:pPr>
      <w:bookmarkStart w:id="282" w:name="j9oc505lif9n" w:colFirst="0" w:colLast="0"/>
      <w:bookmarkEnd w:id="282"/>
      <w:r>
        <w:rPr>
          <w:rFonts w:ascii="Times New Roman" w:eastAsia="Times New Roman" w:hAnsi="Times New Roman" w:cs="Times New Roman"/>
          <w:color w:val="000000"/>
          <w:sz w:val="20"/>
          <w:szCs w:val="20"/>
        </w:rPr>
        <w:t xml:space="preserve">48. Brandão‐Dias, P. F. P. </w:t>
      </w:r>
      <w:r>
        <w:rPr>
          <w:rFonts w:ascii="Times New Roman" w:eastAsia="Times New Roman" w:hAnsi="Times New Roman" w:cs="Times New Roman"/>
          <w:i/>
          <w:color w:val="000000"/>
          <w:sz w:val="20"/>
          <w:szCs w:val="20"/>
        </w:rPr>
        <w:t>et al.</w:t>
      </w:r>
      <w:r>
        <w:rPr>
          <w:rFonts w:ascii="Times New Roman" w:eastAsia="Times New Roman" w:hAnsi="Times New Roman" w:cs="Times New Roman"/>
          <w:color w:val="000000"/>
          <w:sz w:val="20"/>
          <w:szCs w:val="20"/>
        </w:rPr>
        <w:t xml:space="preserve"> </w:t>
      </w:r>
      <w:hyperlink r:id="rId86">
        <w:r w:rsidR="00CC056E">
          <w:rPr>
            <w:rFonts w:ascii="Times New Roman" w:eastAsia="Times New Roman" w:hAnsi="Times New Roman" w:cs="Times New Roman"/>
            <w:color w:val="156082"/>
            <w:sz w:val="20"/>
            <w:szCs w:val="20"/>
          </w:rPr>
          <w:t>Particle size influences decay rates of environmental DNA in aquatic systems</w:t>
        </w:r>
      </w:hyperlink>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i/>
          <w:color w:val="000000"/>
          <w:sz w:val="20"/>
          <w:szCs w:val="20"/>
        </w:rPr>
        <w:t>Molecular Ecology Resources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23</w:t>
      </w:r>
      <w:r>
        <w:rPr>
          <w:rFonts w:ascii="Times New Roman" w:eastAsia="Times New Roman" w:hAnsi="Times New Roman" w:cs="Times New Roman"/>
          <w:color w:val="000000"/>
          <w:sz w:val="20"/>
          <w:szCs w:val="20"/>
        </w:rPr>
        <w:t>, 756–770 (2023).</w:t>
      </w:r>
    </w:p>
    <w:p w14:paraId="494D3594" w14:textId="77777777" w:rsidR="00CC056E" w:rsidRDefault="00000000">
      <w:pPr>
        <w:pBdr>
          <w:top w:val="nil"/>
          <w:left w:val="nil"/>
          <w:bottom w:val="nil"/>
          <w:right w:val="nil"/>
          <w:between w:val="nil"/>
        </w:pBdr>
        <w:spacing w:before="240" w:after="240"/>
        <w:rPr>
          <w:rFonts w:ascii="Times New Roman" w:eastAsia="Times New Roman" w:hAnsi="Times New Roman" w:cs="Times New Roman"/>
          <w:color w:val="000000"/>
          <w:sz w:val="20"/>
          <w:szCs w:val="20"/>
        </w:rPr>
      </w:pPr>
      <w:bookmarkStart w:id="283" w:name="be1m33ioczjf" w:colFirst="0" w:colLast="0"/>
      <w:bookmarkEnd w:id="283"/>
      <w:r>
        <w:rPr>
          <w:rFonts w:ascii="Times New Roman" w:eastAsia="Times New Roman" w:hAnsi="Times New Roman" w:cs="Times New Roman"/>
          <w:color w:val="000000"/>
          <w:sz w:val="20"/>
          <w:szCs w:val="20"/>
        </w:rPr>
        <w:lastRenderedPageBreak/>
        <w:t xml:space="preserve">49. K. M. Strickler, A. K. M., Fremier, A. K. &amp; Goldberg, C. S. </w:t>
      </w:r>
      <w:hyperlink r:id="rId87">
        <w:r w:rsidR="00CC056E">
          <w:rPr>
            <w:rFonts w:ascii="Times New Roman" w:eastAsia="Times New Roman" w:hAnsi="Times New Roman" w:cs="Times New Roman"/>
            <w:color w:val="156082"/>
            <w:sz w:val="20"/>
            <w:szCs w:val="20"/>
          </w:rPr>
          <w:t>Quantifying effects of UV-B, temperature, and pH on eDNA degradation in aquatic microcosms</w:t>
        </w:r>
      </w:hyperlink>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i/>
          <w:color w:val="000000"/>
          <w:sz w:val="20"/>
          <w:szCs w:val="20"/>
        </w:rPr>
        <w:t>Biological Conservation</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183</w:t>
      </w:r>
      <w:r>
        <w:rPr>
          <w:rFonts w:ascii="Times New Roman" w:eastAsia="Times New Roman" w:hAnsi="Times New Roman" w:cs="Times New Roman"/>
          <w:color w:val="000000"/>
          <w:sz w:val="20"/>
          <w:szCs w:val="20"/>
        </w:rPr>
        <w:t>, 85–92 (2015).</w:t>
      </w:r>
    </w:p>
    <w:p w14:paraId="320D598A" w14:textId="77777777" w:rsidR="00CC056E" w:rsidRDefault="00000000">
      <w:pPr>
        <w:pBdr>
          <w:top w:val="nil"/>
          <w:left w:val="nil"/>
          <w:bottom w:val="nil"/>
          <w:right w:val="nil"/>
          <w:between w:val="nil"/>
        </w:pBdr>
        <w:spacing w:before="240" w:after="240"/>
        <w:rPr>
          <w:rFonts w:ascii="Times New Roman" w:eastAsia="Times New Roman" w:hAnsi="Times New Roman" w:cs="Times New Roman"/>
          <w:color w:val="000000"/>
          <w:sz w:val="20"/>
          <w:szCs w:val="20"/>
        </w:rPr>
      </w:pPr>
      <w:bookmarkStart w:id="284" w:name="1mzhco8gdf3g" w:colFirst="0" w:colLast="0"/>
      <w:bookmarkEnd w:id="284"/>
      <w:r>
        <w:rPr>
          <w:rFonts w:ascii="Times New Roman" w:eastAsia="Times New Roman" w:hAnsi="Times New Roman" w:cs="Times New Roman"/>
          <w:color w:val="000000"/>
          <w:sz w:val="20"/>
          <w:szCs w:val="20"/>
        </w:rPr>
        <w:t xml:space="preserve">50. Barnes, M. A. &amp; Turner, C. R. </w:t>
      </w:r>
      <w:hyperlink r:id="rId88">
        <w:r w:rsidR="00CC056E">
          <w:rPr>
            <w:rFonts w:ascii="Times New Roman" w:eastAsia="Times New Roman" w:hAnsi="Times New Roman" w:cs="Times New Roman"/>
            <w:color w:val="156082"/>
            <w:sz w:val="20"/>
            <w:szCs w:val="20"/>
          </w:rPr>
          <w:t>The ecology of environmental DNA and implications for conservation genetics</w:t>
        </w:r>
      </w:hyperlink>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i/>
          <w:color w:val="000000"/>
          <w:sz w:val="20"/>
          <w:szCs w:val="20"/>
        </w:rPr>
        <w:t>Conservation Genetics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17</w:t>
      </w:r>
      <w:r>
        <w:rPr>
          <w:rFonts w:ascii="Times New Roman" w:eastAsia="Times New Roman" w:hAnsi="Times New Roman" w:cs="Times New Roman"/>
          <w:color w:val="000000"/>
          <w:sz w:val="20"/>
          <w:szCs w:val="20"/>
        </w:rPr>
        <w:t>, 1–17 (2016).</w:t>
      </w:r>
    </w:p>
    <w:p w14:paraId="4530D6C1" w14:textId="77777777" w:rsidR="00CC056E" w:rsidRDefault="00000000">
      <w:pPr>
        <w:pBdr>
          <w:top w:val="nil"/>
          <w:left w:val="nil"/>
          <w:bottom w:val="nil"/>
          <w:right w:val="nil"/>
          <w:between w:val="nil"/>
        </w:pBdr>
        <w:spacing w:before="240" w:after="240"/>
        <w:rPr>
          <w:rFonts w:ascii="Times New Roman" w:eastAsia="Times New Roman" w:hAnsi="Times New Roman" w:cs="Times New Roman"/>
          <w:color w:val="000000"/>
          <w:sz w:val="20"/>
          <w:szCs w:val="20"/>
        </w:rPr>
      </w:pPr>
      <w:bookmarkStart w:id="285" w:name="whpgju8a7nxd" w:colFirst="0" w:colLast="0"/>
      <w:bookmarkEnd w:id="285"/>
      <w:r>
        <w:rPr>
          <w:rFonts w:ascii="Times New Roman" w:eastAsia="Times New Roman" w:hAnsi="Times New Roman" w:cs="Times New Roman"/>
          <w:color w:val="000000"/>
          <w:sz w:val="20"/>
          <w:szCs w:val="20"/>
        </w:rPr>
        <w:t xml:space="preserve">51. Harrison, J. B., Sunday, J. M. &amp; Rogers, S. M. </w:t>
      </w:r>
      <w:hyperlink r:id="rId89">
        <w:r w:rsidR="00CC056E">
          <w:rPr>
            <w:rFonts w:ascii="Times New Roman" w:eastAsia="Times New Roman" w:hAnsi="Times New Roman" w:cs="Times New Roman"/>
            <w:color w:val="156082"/>
            <w:sz w:val="20"/>
            <w:szCs w:val="20"/>
          </w:rPr>
          <w:t>Predicting the fate of eDNA in the environment and implications for studying biodiversity</w:t>
        </w:r>
      </w:hyperlink>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i/>
          <w:color w:val="000000"/>
          <w:sz w:val="20"/>
          <w:szCs w:val="20"/>
        </w:rPr>
        <w:t>Proceedings of the Royal Society B: Biological Sciences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286</w:t>
      </w:r>
      <w:r>
        <w:rPr>
          <w:rFonts w:ascii="Times New Roman" w:eastAsia="Times New Roman" w:hAnsi="Times New Roman" w:cs="Times New Roman"/>
          <w:color w:val="000000"/>
          <w:sz w:val="20"/>
          <w:szCs w:val="20"/>
        </w:rPr>
        <w:t>, 20191409 (2019).</w:t>
      </w:r>
    </w:p>
    <w:p w14:paraId="7DAB78DC" w14:textId="77777777" w:rsidR="00CC056E" w:rsidRDefault="00000000">
      <w:pPr>
        <w:pBdr>
          <w:top w:val="nil"/>
          <w:left w:val="nil"/>
          <w:bottom w:val="nil"/>
          <w:right w:val="nil"/>
          <w:between w:val="nil"/>
        </w:pBdr>
        <w:spacing w:before="240" w:after="240"/>
        <w:rPr>
          <w:rFonts w:ascii="Times New Roman" w:eastAsia="Times New Roman" w:hAnsi="Times New Roman" w:cs="Times New Roman"/>
          <w:color w:val="000000"/>
          <w:sz w:val="20"/>
          <w:szCs w:val="20"/>
        </w:rPr>
      </w:pPr>
      <w:bookmarkStart w:id="286" w:name="40b9sojmxfri" w:colFirst="0" w:colLast="0"/>
      <w:bookmarkEnd w:id="286"/>
      <w:r>
        <w:rPr>
          <w:rFonts w:ascii="Times New Roman" w:eastAsia="Times New Roman" w:hAnsi="Times New Roman" w:cs="Times New Roman"/>
          <w:color w:val="000000"/>
          <w:sz w:val="20"/>
          <w:szCs w:val="20"/>
        </w:rPr>
        <w:t xml:space="preserve">52. Bagley, M. </w:t>
      </w:r>
      <w:r>
        <w:rPr>
          <w:rFonts w:ascii="Times New Roman" w:eastAsia="Times New Roman" w:hAnsi="Times New Roman" w:cs="Times New Roman"/>
          <w:i/>
          <w:color w:val="000000"/>
          <w:sz w:val="20"/>
          <w:szCs w:val="20"/>
        </w:rPr>
        <w:t>et al.</w:t>
      </w:r>
      <w:r>
        <w:rPr>
          <w:rFonts w:ascii="Times New Roman" w:eastAsia="Times New Roman" w:hAnsi="Times New Roman" w:cs="Times New Roman"/>
          <w:color w:val="000000"/>
          <w:sz w:val="20"/>
          <w:szCs w:val="20"/>
        </w:rPr>
        <w:t xml:space="preserve"> </w:t>
      </w:r>
      <w:hyperlink r:id="rId90">
        <w:r w:rsidR="00CC056E">
          <w:rPr>
            <w:rFonts w:ascii="Times New Roman" w:eastAsia="Times New Roman" w:hAnsi="Times New Roman" w:cs="Times New Roman"/>
            <w:color w:val="156082"/>
            <w:sz w:val="20"/>
            <w:szCs w:val="20"/>
          </w:rPr>
          <w:t>High-throughput environmental DNA analysis informs a biological assessment of an urban stream</w:t>
        </w:r>
      </w:hyperlink>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i/>
          <w:color w:val="000000"/>
          <w:sz w:val="20"/>
          <w:szCs w:val="20"/>
        </w:rPr>
        <w:t>Ecological Indicators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104</w:t>
      </w:r>
      <w:r>
        <w:rPr>
          <w:rFonts w:ascii="Times New Roman" w:eastAsia="Times New Roman" w:hAnsi="Times New Roman" w:cs="Times New Roman"/>
          <w:color w:val="000000"/>
          <w:sz w:val="20"/>
          <w:szCs w:val="20"/>
        </w:rPr>
        <w:t>, 378–389 (2019).</w:t>
      </w:r>
    </w:p>
    <w:p w14:paraId="36488C74" w14:textId="77777777" w:rsidR="00CC056E" w:rsidRDefault="00000000">
      <w:pPr>
        <w:pBdr>
          <w:top w:val="nil"/>
          <w:left w:val="nil"/>
          <w:bottom w:val="nil"/>
          <w:right w:val="nil"/>
          <w:between w:val="nil"/>
        </w:pBdr>
        <w:spacing w:before="240" w:after="240"/>
        <w:rPr>
          <w:rFonts w:ascii="Times New Roman" w:eastAsia="Times New Roman" w:hAnsi="Times New Roman" w:cs="Times New Roman"/>
          <w:color w:val="000000"/>
          <w:sz w:val="20"/>
          <w:szCs w:val="20"/>
        </w:rPr>
      </w:pPr>
      <w:bookmarkStart w:id="287" w:name="ghx65zdm750i" w:colFirst="0" w:colLast="0"/>
      <w:bookmarkEnd w:id="287"/>
      <w:r>
        <w:rPr>
          <w:rFonts w:ascii="Times New Roman" w:eastAsia="Times New Roman" w:hAnsi="Times New Roman" w:cs="Times New Roman"/>
          <w:color w:val="000000"/>
          <w:sz w:val="20"/>
          <w:szCs w:val="20"/>
        </w:rPr>
        <w:t xml:space="preserve">53. </w:t>
      </w:r>
      <w:proofErr w:type="spellStart"/>
      <w:r>
        <w:rPr>
          <w:rFonts w:ascii="Times New Roman" w:eastAsia="Times New Roman" w:hAnsi="Times New Roman" w:cs="Times New Roman"/>
          <w:color w:val="000000"/>
          <w:sz w:val="20"/>
          <w:szCs w:val="20"/>
        </w:rPr>
        <w:t>Kirchgeorg</w:t>
      </w:r>
      <w:proofErr w:type="spellEnd"/>
      <w:r>
        <w:rPr>
          <w:rFonts w:ascii="Times New Roman" w:eastAsia="Times New Roman" w:hAnsi="Times New Roman" w:cs="Times New Roman"/>
          <w:color w:val="000000"/>
          <w:sz w:val="20"/>
          <w:szCs w:val="20"/>
        </w:rPr>
        <w:t xml:space="preserve">, S. </w:t>
      </w:r>
      <w:r>
        <w:rPr>
          <w:rFonts w:ascii="Times New Roman" w:eastAsia="Times New Roman" w:hAnsi="Times New Roman" w:cs="Times New Roman"/>
          <w:i/>
          <w:color w:val="000000"/>
          <w:sz w:val="20"/>
          <w:szCs w:val="20"/>
        </w:rPr>
        <w:t>et al.</w:t>
      </w:r>
      <w:r>
        <w:rPr>
          <w:rFonts w:ascii="Times New Roman" w:eastAsia="Times New Roman" w:hAnsi="Times New Roman" w:cs="Times New Roman"/>
          <w:color w:val="000000"/>
          <w:sz w:val="20"/>
          <w:szCs w:val="20"/>
        </w:rPr>
        <w:t xml:space="preserve"> </w:t>
      </w:r>
      <w:hyperlink r:id="rId91">
        <w:proofErr w:type="spellStart"/>
        <w:r w:rsidR="00CC056E">
          <w:rPr>
            <w:rFonts w:ascii="Times New Roman" w:eastAsia="Times New Roman" w:hAnsi="Times New Roman" w:cs="Times New Roman"/>
            <w:color w:val="156082"/>
            <w:sz w:val="20"/>
            <w:szCs w:val="20"/>
          </w:rPr>
          <w:t>eProbe</w:t>
        </w:r>
        <w:proofErr w:type="spellEnd"/>
        <w:r w:rsidR="00CC056E">
          <w:rPr>
            <w:rFonts w:ascii="Times New Roman" w:eastAsia="Times New Roman" w:hAnsi="Times New Roman" w:cs="Times New Roman"/>
            <w:color w:val="156082"/>
            <w:sz w:val="20"/>
            <w:szCs w:val="20"/>
          </w:rPr>
          <w:t xml:space="preserve">: </w:t>
        </w:r>
        <w:proofErr w:type="spellStart"/>
        <w:r w:rsidR="00CC056E">
          <w:rPr>
            <w:rFonts w:ascii="Times New Roman" w:eastAsia="Times New Roman" w:hAnsi="Times New Roman" w:cs="Times New Roman"/>
            <w:color w:val="156082"/>
            <w:sz w:val="20"/>
            <w:szCs w:val="20"/>
          </w:rPr>
          <w:t>lSampling</w:t>
        </w:r>
        <w:proofErr w:type="spellEnd"/>
        <w:r w:rsidR="00CC056E">
          <w:rPr>
            <w:rFonts w:ascii="Times New Roman" w:eastAsia="Times New Roman" w:hAnsi="Times New Roman" w:cs="Times New Roman"/>
            <w:color w:val="156082"/>
            <w:sz w:val="20"/>
            <w:szCs w:val="20"/>
          </w:rPr>
          <w:t xml:space="preserve"> of Environmental DNA within Tree Canopies with Drones</w:t>
        </w:r>
      </w:hyperlink>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i/>
          <w:color w:val="000000"/>
          <w:sz w:val="20"/>
          <w:szCs w:val="20"/>
        </w:rPr>
        <w:t>Environmental Science &amp; Technology</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58</w:t>
      </w:r>
      <w:r>
        <w:rPr>
          <w:rFonts w:ascii="Times New Roman" w:eastAsia="Times New Roman" w:hAnsi="Times New Roman" w:cs="Times New Roman"/>
          <w:color w:val="000000"/>
          <w:sz w:val="20"/>
          <w:szCs w:val="20"/>
        </w:rPr>
        <w:t>, 16410–16420 (2024).</w:t>
      </w:r>
    </w:p>
    <w:p w14:paraId="184113A3" w14:textId="77777777" w:rsidR="00CC056E" w:rsidRDefault="00000000">
      <w:pPr>
        <w:pBdr>
          <w:top w:val="nil"/>
          <w:left w:val="nil"/>
          <w:bottom w:val="nil"/>
          <w:right w:val="nil"/>
          <w:between w:val="nil"/>
        </w:pBdr>
        <w:spacing w:before="240" w:after="240"/>
        <w:rPr>
          <w:rFonts w:ascii="Times New Roman" w:eastAsia="Times New Roman" w:hAnsi="Times New Roman" w:cs="Times New Roman"/>
          <w:color w:val="000000"/>
          <w:sz w:val="20"/>
          <w:szCs w:val="20"/>
        </w:rPr>
      </w:pPr>
      <w:bookmarkStart w:id="288" w:name="v2fzx5qktp4r" w:colFirst="0" w:colLast="0"/>
      <w:bookmarkEnd w:id="288"/>
      <w:r>
        <w:rPr>
          <w:rFonts w:ascii="Times New Roman" w:eastAsia="Times New Roman" w:hAnsi="Times New Roman" w:cs="Times New Roman"/>
          <w:color w:val="000000"/>
          <w:sz w:val="20"/>
          <w:szCs w:val="20"/>
        </w:rPr>
        <w:t xml:space="preserve">54. Shogren, A. J. </w:t>
      </w:r>
      <w:r>
        <w:rPr>
          <w:rFonts w:ascii="Times New Roman" w:eastAsia="Times New Roman" w:hAnsi="Times New Roman" w:cs="Times New Roman"/>
          <w:i/>
          <w:color w:val="000000"/>
          <w:sz w:val="20"/>
          <w:szCs w:val="20"/>
        </w:rPr>
        <w:t>et al.</w:t>
      </w:r>
      <w:r>
        <w:rPr>
          <w:rFonts w:ascii="Times New Roman" w:eastAsia="Times New Roman" w:hAnsi="Times New Roman" w:cs="Times New Roman"/>
          <w:color w:val="000000"/>
          <w:sz w:val="20"/>
          <w:szCs w:val="20"/>
        </w:rPr>
        <w:t xml:space="preserve"> </w:t>
      </w:r>
      <w:hyperlink r:id="rId92">
        <w:r w:rsidR="00CC056E">
          <w:rPr>
            <w:rFonts w:ascii="Times New Roman" w:eastAsia="Times New Roman" w:hAnsi="Times New Roman" w:cs="Times New Roman"/>
            <w:color w:val="156082"/>
            <w:sz w:val="20"/>
            <w:szCs w:val="20"/>
          </w:rPr>
          <w:t>Controls on eDNA movement in streams: Transport, Retention, and Resuspension</w:t>
        </w:r>
      </w:hyperlink>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i/>
          <w:color w:val="000000"/>
          <w:sz w:val="20"/>
          <w:szCs w:val="20"/>
        </w:rPr>
        <w:t>Scientific Reports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7</w:t>
      </w:r>
      <w:r>
        <w:rPr>
          <w:rFonts w:ascii="Times New Roman" w:eastAsia="Times New Roman" w:hAnsi="Times New Roman" w:cs="Times New Roman"/>
          <w:color w:val="000000"/>
          <w:sz w:val="20"/>
          <w:szCs w:val="20"/>
        </w:rPr>
        <w:t>, 5065 (2017).</w:t>
      </w:r>
    </w:p>
    <w:p w14:paraId="139B115C" w14:textId="77777777" w:rsidR="00CC056E" w:rsidRDefault="00000000">
      <w:pPr>
        <w:pBdr>
          <w:top w:val="nil"/>
          <w:left w:val="nil"/>
          <w:bottom w:val="nil"/>
          <w:right w:val="nil"/>
          <w:between w:val="nil"/>
        </w:pBdr>
        <w:spacing w:before="240" w:after="240"/>
        <w:rPr>
          <w:rFonts w:ascii="Times New Roman" w:eastAsia="Times New Roman" w:hAnsi="Times New Roman" w:cs="Times New Roman"/>
          <w:color w:val="000000"/>
          <w:sz w:val="20"/>
          <w:szCs w:val="20"/>
        </w:rPr>
      </w:pPr>
      <w:bookmarkStart w:id="289" w:name="6aqbcp3c450c" w:colFirst="0" w:colLast="0"/>
      <w:bookmarkEnd w:id="289"/>
      <w:r>
        <w:rPr>
          <w:rFonts w:ascii="Times New Roman" w:eastAsia="Times New Roman" w:hAnsi="Times New Roman" w:cs="Times New Roman"/>
          <w:color w:val="000000"/>
          <w:sz w:val="20"/>
          <w:szCs w:val="20"/>
        </w:rPr>
        <w:t xml:space="preserve">55. Brandão-Dias, P. F. </w:t>
      </w:r>
      <w:r>
        <w:rPr>
          <w:rFonts w:ascii="Times New Roman" w:eastAsia="Times New Roman" w:hAnsi="Times New Roman" w:cs="Times New Roman"/>
          <w:i/>
          <w:color w:val="000000"/>
          <w:sz w:val="20"/>
          <w:szCs w:val="20"/>
        </w:rPr>
        <w:t>et al.</w:t>
      </w:r>
      <w:r>
        <w:rPr>
          <w:rFonts w:ascii="Times New Roman" w:eastAsia="Times New Roman" w:hAnsi="Times New Roman" w:cs="Times New Roman"/>
          <w:color w:val="000000"/>
          <w:sz w:val="20"/>
          <w:szCs w:val="20"/>
        </w:rPr>
        <w:t xml:space="preserve"> </w:t>
      </w:r>
      <w:hyperlink r:id="rId93">
        <w:r w:rsidR="00CC056E">
          <w:rPr>
            <w:rFonts w:ascii="Times New Roman" w:eastAsia="Times New Roman" w:hAnsi="Times New Roman" w:cs="Times New Roman"/>
            <w:color w:val="156082"/>
            <w:sz w:val="20"/>
            <w:szCs w:val="20"/>
          </w:rPr>
          <w:t>Differential decay of multiple environmental nucleic acid components</w:t>
        </w:r>
      </w:hyperlink>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i/>
          <w:color w:val="000000"/>
          <w:sz w:val="20"/>
          <w:szCs w:val="20"/>
        </w:rPr>
        <w:t>Scientific Reports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0"/>
          <w:szCs w:val="20"/>
        </w:rPr>
        <w:t>15</w:t>
      </w:r>
      <w:r>
        <w:rPr>
          <w:rFonts w:ascii="Times New Roman" w:eastAsia="Times New Roman" w:hAnsi="Times New Roman" w:cs="Times New Roman"/>
          <w:color w:val="000000"/>
          <w:sz w:val="20"/>
          <w:szCs w:val="20"/>
        </w:rPr>
        <w:t>, 26791 (2025).</w:t>
      </w:r>
    </w:p>
    <w:sectPr w:rsidR="00CC056E">
      <w:headerReference w:type="default" r:id="rId94"/>
      <w:footerReference w:type="default" r:id="rId95"/>
      <w:pgSz w:w="12240" w:h="15840"/>
      <w:pgMar w:top="1440" w:right="1440" w:bottom="1440" w:left="1440" w:header="720" w:footer="720" w:gutter="0"/>
      <w:lnNumType w:countBy="1" w:restart="continuou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B6E9D3" w14:textId="77777777" w:rsidR="00744817" w:rsidRDefault="00744817">
      <w:pPr>
        <w:spacing w:after="0"/>
      </w:pPr>
      <w:r>
        <w:separator/>
      </w:r>
    </w:p>
  </w:endnote>
  <w:endnote w:type="continuationSeparator" w:id="0">
    <w:p w14:paraId="597A564F" w14:textId="77777777" w:rsidR="00744817" w:rsidRDefault="0074481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embedRegular r:id="rId1" w:fontKey="{A4C75968-06F1-D64E-B0FA-B6536E170FE9}"/>
    <w:embedItalic r:id="rId2" w:fontKey="{4AE9900C-9EFA-814F-ADDC-822C3DACB8AC}"/>
  </w:font>
  <w:font w:name="Times New Roman">
    <w:panose1 w:val="02020603050405020304"/>
    <w:charset w:val="00"/>
    <w:family w:val="roman"/>
    <w:pitch w:val="variable"/>
    <w:sig w:usb0="E0002EFF" w:usb1="C000785B" w:usb2="00000009" w:usb3="00000000" w:csb0="000001FF" w:csb1="00000000"/>
    <w:embedRegular r:id="rId3" w:fontKey="{813E2A42-4E3C-D540-B369-23C1627FA388}"/>
    <w:embedBold r:id="rId4" w:fontKey="{7AEA7922-9311-1348-8A53-89FBD1222A2E}"/>
    <w:embedItalic r:id="rId5" w:fontKey="{2A0089C7-B06C-794E-9EAD-E865B6EE5FD2}"/>
    <w:embedBoldItalic r:id="rId6" w:fontKey="{45F82436-1B3C-7F45-B221-422FC9CFEC7A}"/>
  </w:font>
  <w:font w:name="Play">
    <w:charset w:val="00"/>
    <w:family w:val="auto"/>
    <w:pitch w:val="default"/>
    <w:embedRegular r:id="rId7" w:fontKey="{B311D2A0-4105-1041-9425-6736668252B1}"/>
  </w:font>
  <w:font w:name="Cambria Math">
    <w:panose1 w:val="02040503050406030204"/>
    <w:charset w:val="00"/>
    <w:family w:val="roman"/>
    <w:pitch w:val="variable"/>
    <w:sig w:usb0="E00002FF" w:usb1="420024FF" w:usb2="00000000" w:usb3="00000000" w:csb0="0000019F" w:csb1="00000000"/>
    <w:embedRegular r:id="rId8" w:fontKey="{8642C578-2CDD-754E-9952-E891A607BF84}"/>
    <w:embedItalic r:id="rId9" w:fontKey="{ACAB138C-0703-A244-812E-5AB8A7E7614E}"/>
  </w:font>
  <w:font w:name="Segoe UI">
    <w:panose1 w:val="020B0502040204020203"/>
    <w:charset w:val="00"/>
    <w:family w:val="swiss"/>
    <w:pitch w:val="variable"/>
    <w:sig w:usb0="E4002EFF" w:usb1="C000E47F" w:usb2="00000009" w:usb3="00000000" w:csb0="000001FF" w:csb1="00000000"/>
    <w:embedItalic r:id="rId10" w:fontKey="{B8EB48B6-E982-5C47-B5D1-2C96182AEE74}"/>
  </w:font>
  <w:font w:name="Calibri">
    <w:panose1 w:val="020F0502020204030204"/>
    <w:charset w:val="00"/>
    <w:family w:val="swiss"/>
    <w:pitch w:val="variable"/>
    <w:sig w:usb0="E0002AFF" w:usb1="C000247B" w:usb2="00000009" w:usb3="00000000" w:csb0="000001FF" w:csb1="00000000"/>
    <w:embedRegular r:id="rId11" w:fontKey="{38FD246A-FDF7-F348-BC2A-7FF770DAF144}"/>
  </w:font>
  <w:font w:name="Cambria">
    <w:panose1 w:val="02040503050406030204"/>
    <w:charset w:val="00"/>
    <w:family w:val="roman"/>
    <w:pitch w:val="variable"/>
    <w:sig w:usb0="E00002FF" w:usb1="400004FF" w:usb2="00000000" w:usb3="00000000" w:csb0="0000019F" w:csb1="00000000"/>
    <w:embedRegular r:id="rId12" w:fontKey="{64B6A3CF-393D-C446-A25C-E961AEBD67A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85690A" w14:textId="77777777" w:rsidR="00CC056E" w:rsidRDefault="00CC056E">
    <w:pPr>
      <w:pBdr>
        <w:top w:val="nil"/>
        <w:left w:val="nil"/>
        <w:bottom w:val="nil"/>
        <w:right w:val="nil"/>
        <w:between w:val="nil"/>
      </w:pBdr>
      <w:tabs>
        <w:tab w:val="center" w:pos="4680"/>
        <w:tab w:val="right" w:pos="9360"/>
      </w:tabs>
      <w:spacing w:after="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3FB9D9" w14:textId="77777777" w:rsidR="00744817" w:rsidRDefault="00744817">
      <w:pPr>
        <w:spacing w:after="0"/>
      </w:pPr>
      <w:r>
        <w:separator/>
      </w:r>
    </w:p>
  </w:footnote>
  <w:footnote w:type="continuationSeparator" w:id="0">
    <w:p w14:paraId="25DC1513" w14:textId="77777777" w:rsidR="00744817" w:rsidRDefault="0074481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EFCA1A" w14:textId="77777777" w:rsidR="00CC056E" w:rsidRDefault="00CC056E">
    <w:pPr>
      <w:pBdr>
        <w:top w:val="nil"/>
        <w:left w:val="nil"/>
        <w:bottom w:val="nil"/>
        <w:right w:val="nil"/>
        <w:between w:val="nil"/>
      </w:pBdr>
      <w:tabs>
        <w:tab w:val="center" w:pos="4680"/>
        <w:tab w:val="right" w:pos="9360"/>
      </w:tabs>
      <w:spacing w:after="0"/>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5BD56AD"/>
    <w:multiLevelType w:val="multilevel"/>
    <w:tmpl w:val="EFF41C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44022878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Gledis Guri">
    <w15:presenceInfo w15:providerId="AD" w15:userId="S::gguri@uw.edu::83df82f3-47dd-4c7f-8014-681978acda0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8"/>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056E"/>
    <w:rsid w:val="000B1AD9"/>
    <w:rsid w:val="000C0660"/>
    <w:rsid w:val="00136520"/>
    <w:rsid w:val="001C5866"/>
    <w:rsid w:val="001F29F6"/>
    <w:rsid w:val="00277D4F"/>
    <w:rsid w:val="002A339E"/>
    <w:rsid w:val="00431214"/>
    <w:rsid w:val="00563265"/>
    <w:rsid w:val="006866FB"/>
    <w:rsid w:val="006C0A5F"/>
    <w:rsid w:val="00744817"/>
    <w:rsid w:val="008214F1"/>
    <w:rsid w:val="008A77D8"/>
    <w:rsid w:val="009A2C69"/>
    <w:rsid w:val="009C5F1E"/>
    <w:rsid w:val="009C647D"/>
    <w:rsid w:val="00A4259E"/>
    <w:rsid w:val="00AB3FD8"/>
    <w:rsid w:val="00AD5ACA"/>
    <w:rsid w:val="00CC056E"/>
    <w:rsid w:val="00E73F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C682602"/>
  <w15:docId w15:val="{2A430E97-39CD-8F45-BBF0-9D1B035ABB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rFonts w:ascii="Times New Roman" w:eastAsia="Times New Roman" w:hAnsi="Times New Roman" w:cs="Times New Roman"/>
      <w:b/>
      <w:sz w:val="28"/>
      <w:szCs w:val="28"/>
    </w:rPr>
  </w:style>
  <w:style w:type="paragraph" w:styleId="Heading2">
    <w:name w:val="heading 2"/>
    <w:basedOn w:val="Normal"/>
    <w:next w:val="Normal"/>
    <w:uiPriority w:val="9"/>
    <w:unhideWhenUsed/>
    <w:qFormat/>
    <w:pPr>
      <w:keepNext/>
      <w:keepLines/>
      <w:spacing w:before="160" w:after="80"/>
      <w:jc w:val="both"/>
      <w:outlineLvl w:val="1"/>
    </w:pPr>
    <w:rPr>
      <w:rFonts w:ascii="Times New Roman" w:eastAsia="Times New Roman" w:hAnsi="Times New Roman" w:cs="Times New Roman"/>
      <w:b/>
    </w:rPr>
  </w:style>
  <w:style w:type="paragraph" w:styleId="Heading3">
    <w:name w:val="heading 3"/>
    <w:basedOn w:val="Normal"/>
    <w:next w:val="Normal"/>
    <w:uiPriority w:val="9"/>
    <w:unhideWhenUsed/>
    <w:qFormat/>
    <w:pPr>
      <w:keepNext/>
      <w:keepLines/>
      <w:spacing w:before="160" w:after="80"/>
      <w:outlineLvl w:val="2"/>
    </w:pPr>
    <w:rPr>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after="80"/>
      <w:jc w:val="center"/>
    </w:pPr>
    <w:rPr>
      <w:rFonts w:ascii="Play" w:eastAsia="Play" w:hAnsi="Play" w:cs="Play"/>
      <w:sz w:val="56"/>
      <w:szCs w:val="56"/>
    </w:rPr>
  </w:style>
  <w:style w:type="paragraph" w:styleId="Subtitle">
    <w:name w:val="Subtitle"/>
    <w:basedOn w:val="Normal"/>
    <w:next w:val="Normal"/>
    <w:uiPriority w:val="11"/>
    <w:qFormat/>
    <w:pPr>
      <w:spacing w:after="80"/>
      <w:jc w:val="center"/>
    </w:pPr>
    <w:rPr>
      <w:rFonts w:ascii="Play" w:eastAsia="Play" w:hAnsi="Play" w:cs="Play"/>
      <w:sz w:val="28"/>
      <w:szCs w:val="28"/>
    </w:rPr>
  </w:style>
  <w:style w:type="table" w:customStyle="1" w:styleId="a">
    <w:basedOn w:val="TableNormal0"/>
    <w:tblPr>
      <w:tblStyleRowBandSize w:val="1"/>
      <w:tblStyleColBandSize w:val="1"/>
      <w:tblCellMar>
        <w:top w:w="0" w:type="dxa"/>
        <w:left w:w="108" w:type="dxa"/>
        <w:bottom w:w="0" w:type="dxa"/>
        <w:right w:w="108" w:type="dxa"/>
      </w:tblCellMar>
    </w:tblPr>
    <w:tblStylePr w:type="firstRow">
      <w:tblPr/>
      <w:tcPr>
        <w:tcBorders>
          <w:bottom w:val="nil"/>
        </w:tcBorders>
        <w:vAlign w:val="bottom"/>
      </w:tcPr>
    </w:tblStylePr>
  </w:style>
  <w:style w:type="table" w:customStyle="1" w:styleId="a0">
    <w:basedOn w:val="TableNormal0"/>
    <w:tblPr>
      <w:tblStyleRowBandSize w:val="1"/>
      <w:tblStyleColBandSize w:val="1"/>
      <w:tblCellMar>
        <w:top w:w="0" w:type="dxa"/>
        <w:left w:w="108" w:type="dxa"/>
        <w:bottom w:w="0" w:type="dxa"/>
        <w:right w:w="108" w:type="dxa"/>
      </w:tblCellMar>
    </w:tblPr>
    <w:tblStylePr w:type="firstRow">
      <w:tblPr/>
      <w:tcPr>
        <w:tcBorders>
          <w:bottom w:val="nil"/>
        </w:tcBorders>
        <w:vAlign w:val="bottom"/>
      </w:tcPr>
    </w:tblStyle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LineNumber">
    <w:name w:val="line number"/>
    <w:basedOn w:val="DefaultParagraphFont"/>
    <w:uiPriority w:val="99"/>
    <w:semiHidden/>
    <w:unhideWhenUsed/>
    <w:rsid w:val="008214F1"/>
  </w:style>
  <w:style w:type="paragraph" w:styleId="BodyText">
    <w:name w:val="Body Text"/>
    <w:basedOn w:val="NoSpacing"/>
    <w:link w:val="BodyTextChar"/>
    <w:autoRedefine/>
    <w:qFormat/>
    <w:rsid w:val="000B1AD9"/>
    <w:pPr>
      <w:spacing w:before="120" w:after="240" w:line="480" w:lineRule="auto"/>
      <w:ind w:firstLine="720"/>
    </w:pPr>
    <w:rPr>
      <w:rFonts w:ascii="Cambria Math" w:hAnsi="Cambria Math" w:cs="Segoe UI"/>
      <w:i/>
      <w:iCs/>
      <w:color w:val="333D42"/>
      <w:sz w:val="21"/>
      <w:szCs w:val="21"/>
      <w:shd w:val="clear" w:color="auto" w:fill="FFFFFF"/>
    </w:rPr>
  </w:style>
  <w:style w:type="character" w:customStyle="1" w:styleId="BodyTextChar">
    <w:name w:val="Body Text Char"/>
    <w:basedOn w:val="DefaultParagraphFont"/>
    <w:link w:val="BodyText"/>
    <w:rsid w:val="000B1AD9"/>
    <w:rPr>
      <w:rFonts w:ascii="Cambria Math" w:hAnsi="Cambria Math" w:cs="Segoe UI"/>
      <w:i/>
      <w:iCs/>
      <w:color w:val="333D42"/>
      <w:sz w:val="21"/>
      <w:szCs w:val="21"/>
    </w:rPr>
  </w:style>
  <w:style w:type="paragraph" w:customStyle="1" w:styleId="FirstParagraph">
    <w:name w:val="First Paragraph"/>
    <w:basedOn w:val="BodyText"/>
    <w:next w:val="BodyText"/>
    <w:qFormat/>
    <w:rsid w:val="008214F1"/>
  </w:style>
  <w:style w:type="paragraph" w:styleId="NoSpacing">
    <w:name w:val="No Spacing"/>
    <w:uiPriority w:val="1"/>
    <w:qFormat/>
    <w:rsid w:val="008214F1"/>
    <w:pPr>
      <w:spacing w:after="0"/>
    </w:pPr>
  </w:style>
  <w:style w:type="paragraph" w:styleId="Revision">
    <w:name w:val="Revision"/>
    <w:hidden/>
    <w:uiPriority w:val="99"/>
    <w:semiHidden/>
    <w:rsid w:val="008214F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about:blank" TargetMode="External"/><Relationship Id="rId21" Type="http://schemas.openxmlformats.org/officeDocument/2006/relationships/hyperlink" Target="about:blank" TargetMode="External"/><Relationship Id="rId42" Type="http://schemas.openxmlformats.org/officeDocument/2006/relationships/hyperlink" Target="https://doi.org/10.1016/j.biocon.2014.11.029" TargetMode="External"/><Relationship Id="rId47" Type="http://schemas.openxmlformats.org/officeDocument/2006/relationships/hyperlink" Target="https://doi.org/10.1093/icesjms/fsae097" TargetMode="External"/><Relationship Id="rId63" Type="http://schemas.openxmlformats.org/officeDocument/2006/relationships/hyperlink" Target="https://doi.org/10.1007/978-94-009-4668-2_16" TargetMode="External"/><Relationship Id="rId68" Type="http://schemas.openxmlformats.org/officeDocument/2006/relationships/hyperlink" Target="https://doi.org/10.1016/j.jhazmat.2024.136323" TargetMode="External"/><Relationship Id="rId84" Type="http://schemas.openxmlformats.org/officeDocument/2006/relationships/hyperlink" Target="https://doi.org/10.1101/2025.03.26.645491" TargetMode="External"/><Relationship Id="rId89" Type="http://schemas.openxmlformats.org/officeDocument/2006/relationships/hyperlink" Target="https://doi.org/10.1098/rspb.2019.1409" TargetMode="External"/><Relationship Id="rId16" Type="http://schemas.openxmlformats.org/officeDocument/2006/relationships/hyperlink" Target="about:blank" TargetMode="External"/><Relationship Id="rId11" Type="http://schemas.openxmlformats.org/officeDocument/2006/relationships/hyperlink" Target="about:blank" TargetMode="External"/><Relationship Id="rId32" Type="http://schemas.openxmlformats.org/officeDocument/2006/relationships/hyperlink" Target="about:blank" TargetMode="External"/><Relationship Id="rId37" Type="http://schemas.openxmlformats.org/officeDocument/2006/relationships/hyperlink" Target="https://doi.org/10.1017/S1464793105006950" TargetMode="External"/><Relationship Id="rId53" Type="http://schemas.openxmlformats.org/officeDocument/2006/relationships/hyperlink" Target="https://doi.org/10.1111/1755-0998.13840" TargetMode="External"/><Relationship Id="rId58" Type="http://schemas.openxmlformats.org/officeDocument/2006/relationships/hyperlink" Target="https://doi.org/10.1002/edn3.340" TargetMode="External"/><Relationship Id="rId74" Type="http://schemas.openxmlformats.org/officeDocument/2006/relationships/hyperlink" Target="https://doi.org/10.1139/f93-119" TargetMode="External"/><Relationship Id="rId79" Type="http://schemas.openxmlformats.org/officeDocument/2006/relationships/hyperlink" Target="https://doi.org/10.1038/s41586-024-07658-9" TargetMode="External"/><Relationship Id="rId5" Type="http://schemas.openxmlformats.org/officeDocument/2006/relationships/footnotes" Target="footnotes.xml"/><Relationship Id="rId90" Type="http://schemas.openxmlformats.org/officeDocument/2006/relationships/hyperlink" Target="https://doi.org/10.1016/j.ecolind.2019.04.088" TargetMode="External"/><Relationship Id="rId95" Type="http://schemas.openxmlformats.org/officeDocument/2006/relationships/footer" Target="footer1.xml"/><Relationship Id="rId22" Type="http://schemas.openxmlformats.org/officeDocument/2006/relationships/hyperlink" Target="about:blank" TargetMode="External"/><Relationship Id="rId27" Type="http://schemas.openxmlformats.org/officeDocument/2006/relationships/hyperlink" Target="about:blank" TargetMode="External"/><Relationship Id="rId43" Type="http://schemas.openxmlformats.org/officeDocument/2006/relationships/hyperlink" Target="https://doi.org/10.1016/j.biocon.2014.11.029" TargetMode="External"/><Relationship Id="rId48" Type="http://schemas.openxmlformats.org/officeDocument/2006/relationships/hyperlink" Target="https://doi.org/10.1016/j.biocon.2018.01.030" TargetMode="External"/><Relationship Id="rId64" Type="http://schemas.openxmlformats.org/officeDocument/2006/relationships/hyperlink" Target="https://doi.org/10.1063/1.1494072" TargetMode="External"/><Relationship Id="rId69" Type="http://schemas.openxmlformats.org/officeDocument/2006/relationships/hyperlink" Target="https://doi.org/10.1002/edn3.360" TargetMode="External"/><Relationship Id="rId80" Type="http://schemas.openxmlformats.org/officeDocument/2006/relationships/hyperlink" Target="https://doi.org/10.1016/j.cub.2024.07.030" TargetMode="External"/><Relationship Id="rId85" Type="http://schemas.openxmlformats.org/officeDocument/2006/relationships/hyperlink" Target="https://doi.org/10.1111/j.1749-6632.1980.tb17130.x" TargetMode="External"/><Relationship Id="rId3" Type="http://schemas.openxmlformats.org/officeDocument/2006/relationships/settings" Target="settings.xml"/><Relationship Id="rId12" Type="http://schemas.openxmlformats.org/officeDocument/2006/relationships/hyperlink" Target="about:blank" TargetMode="External"/><Relationship Id="rId17" Type="http://schemas.openxmlformats.org/officeDocument/2006/relationships/image" Target="media/image2.jpg"/><Relationship Id="rId25" Type="http://schemas.openxmlformats.org/officeDocument/2006/relationships/hyperlink" Target="about:blank" TargetMode="External"/><Relationship Id="rId33" Type="http://schemas.openxmlformats.org/officeDocument/2006/relationships/hyperlink" Target="about:blank" TargetMode="External"/><Relationship Id="rId38" Type="http://schemas.openxmlformats.org/officeDocument/2006/relationships/hyperlink" Target="https://doi.org/10.1111/brv.12480" TargetMode="External"/><Relationship Id="rId46" Type="http://schemas.openxmlformats.org/officeDocument/2006/relationships/hyperlink" Target="https://doi.org/10.1002/eap.2914" TargetMode="External"/><Relationship Id="rId59" Type="http://schemas.openxmlformats.org/officeDocument/2006/relationships/hyperlink" Target="https://doi.org/10.1016/j.cub.2023.06.031" TargetMode="External"/><Relationship Id="rId67" Type="http://schemas.openxmlformats.org/officeDocument/2006/relationships/hyperlink" Target="https://doi.org/10.1002/hyp.1154" TargetMode="External"/><Relationship Id="rId20" Type="http://schemas.openxmlformats.org/officeDocument/2006/relationships/hyperlink" Target="about:blank" TargetMode="External"/><Relationship Id="rId41" Type="http://schemas.openxmlformats.org/officeDocument/2006/relationships/hyperlink" Target="https://doi.org/10.1016/j.biocon.2014.11.029" TargetMode="External"/><Relationship Id="rId54" Type="http://schemas.openxmlformats.org/officeDocument/2006/relationships/hyperlink" Target="https://doi.org/10.1002/edn3.290" TargetMode="External"/><Relationship Id="rId62" Type="http://schemas.openxmlformats.org/officeDocument/2006/relationships/hyperlink" Target="https://doi.org/10.1007/s13280-021-01544-8" TargetMode="External"/><Relationship Id="rId70" Type="http://schemas.openxmlformats.org/officeDocument/2006/relationships/hyperlink" Target="https://doi.org/10.3390/atmos14030465" TargetMode="External"/><Relationship Id="rId75" Type="http://schemas.openxmlformats.org/officeDocument/2006/relationships/hyperlink" Target="https://doi.org/10.1002/ece3.70678" TargetMode="External"/><Relationship Id="rId83" Type="http://schemas.openxmlformats.org/officeDocument/2006/relationships/hyperlink" Target="https://doi.org/10.1101/2025.03.26.645491" TargetMode="External"/><Relationship Id="rId88" Type="http://schemas.openxmlformats.org/officeDocument/2006/relationships/hyperlink" Target="https://doi.org/10.1007/s10592-015-0775-4" TargetMode="External"/><Relationship Id="rId91" Type="http://schemas.openxmlformats.org/officeDocument/2006/relationships/hyperlink" Target="https://doi.org/10.1021/acs.est.4c05595" TargetMode="External"/><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about:blank" TargetMode="External"/><Relationship Id="rId23" Type="http://schemas.openxmlformats.org/officeDocument/2006/relationships/hyperlink" Target="about:blank" TargetMode="External"/><Relationship Id="rId28" Type="http://schemas.openxmlformats.org/officeDocument/2006/relationships/hyperlink" Target="about:blank" TargetMode="External"/><Relationship Id="rId36" Type="http://schemas.openxmlformats.org/officeDocument/2006/relationships/hyperlink" Target="about:blank" TargetMode="External"/><Relationship Id="rId49" Type="http://schemas.openxmlformats.org/officeDocument/2006/relationships/hyperlink" Target="https://doi.org/10.7717/peerj.11030" TargetMode="External"/><Relationship Id="rId57" Type="http://schemas.openxmlformats.org/officeDocument/2006/relationships/hyperlink" Target="https://doi.org/10.1101/2023.12.06.569882" TargetMode="External"/><Relationship Id="rId10" Type="http://schemas.openxmlformats.org/officeDocument/2006/relationships/hyperlink" Target="about:blank" TargetMode="External"/><Relationship Id="rId31" Type="http://schemas.openxmlformats.org/officeDocument/2006/relationships/hyperlink" Target="about:blank" TargetMode="External"/><Relationship Id="rId44" Type="http://schemas.openxmlformats.org/officeDocument/2006/relationships/hyperlink" Target="https://doi.org/10.1002/edn3.25" TargetMode="External"/><Relationship Id="rId52" Type="http://schemas.openxmlformats.org/officeDocument/2006/relationships/hyperlink" Target="https://doi.org/10.1002/edn3.388" TargetMode="External"/><Relationship Id="rId60" Type="http://schemas.openxmlformats.org/officeDocument/2006/relationships/hyperlink" Target="https://doi.org/10.1038/s44358-025-00044-x" TargetMode="External"/><Relationship Id="rId65" Type="http://schemas.openxmlformats.org/officeDocument/2006/relationships/hyperlink" Target="https://doi.org/10.1577/T06-244.1" TargetMode="External"/><Relationship Id="rId73" Type="http://schemas.openxmlformats.org/officeDocument/2006/relationships/hyperlink" Target="https://doi.org/10.1002/edn3.134" TargetMode="External"/><Relationship Id="rId78" Type="http://schemas.openxmlformats.org/officeDocument/2006/relationships/hyperlink" Target="https://doi.org/10.1073/pnas.1300262110" TargetMode="External"/><Relationship Id="rId81" Type="http://schemas.openxmlformats.org/officeDocument/2006/relationships/hyperlink" Target="https://doi.org/10.1016/j.scitotenv.2021.146653" TargetMode="External"/><Relationship Id="rId86" Type="http://schemas.openxmlformats.org/officeDocument/2006/relationships/hyperlink" Target="https://doi.org/10.1111/1755-0998.13751" TargetMode="External"/><Relationship Id="rId9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about:blank" TargetMode="External"/><Relationship Id="rId13" Type="http://schemas.openxmlformats.org/officeDocument/2006/relationships/hyperlink" Target="about:blank" TargetMode="External"/><Relationship Id="rId18" Type="http://schemas.openxmlformats.org/officeDocument/2006/relationships/hyperlink" Target="about:blank" TargetMode="External"/><Relationship Id="rId39" Type="http://schemas.openxmlformats.org/officeDocument/2006/relationships/hyperlink" Target="https://doi.org/10.1016/j.biocon.2014.11.029" TargetMode="External"/><Relationship Id="rId34" Type="http://schemas.openxmlformats.org/officeDocument/2006/relationships/hyperlink" Target="about:blank" TargetMode="External"/><Relationship Id="rId50" Type="http://schemas.openxmlformats.org/officeDocument/2006/relationships/hyperlink" Target="https://doi.org/10.1002/edn3.385" TargetMode="External"/><Relationship Id="rId55" Type="http://schemas.openxmlformats.org/officeDocument/2006/relationships/hyperlink" Target="https://doi.org/10.1016/j.cub.2021.12.014" TargetMode="External"/><Relationship Id="rId76" Type="http://schemas.openxmlformats.org/officeDocument/2006/relationships/hyperlink" Target="https://doi.org/10.1098/rspb.2021.2613" TargetMode="External"/><Relationship Id="rId97" Type="http://schemas.microsoft.com/office/2011/relationships/people" Target="people.xml"/><Relationship Id="rId7" Type="http://schemas.openxmlformats.org/officeDocument/2006/relationships/image" Target="media/image1.jpg"/><Relationship Id="rId71" Type="http://schemas.openxmlformats.org/officeDocument/2006/relationships/hyperlink" Target="https://doi.org/10.1016/j.jaerosci.2010.05.006" TargetMode="External"/><Relationship Id="rId92" Type="http://schemas.openxmlformats.org/officeDocument/2006/relationships/hyperlink" Target="https://doi.org/10.1038/s41598-017-05223-1" TargetMode="External"/><Relationship Id="rId2" Type="http://schemas.openxmlformats.org/officeDocument/2006/relationships/styles" Target="styles.xml"/><Relationship Id="rId29" Type="http://schemas.openxmlformats.org/officeDocument/2006/relationships/hyperlink" Target="about:blank" TargetMode="External"/><Relationship Id="rId24" Type="http://schemas.openxmlformats.org/officeDocument/2006/relationships/hyperlink" Target="about:blank" TargetMode="External"/><Relationship Id="rId40" Type="http://schemas.openxmlformats.org/officeDocument/2006/relationships/hyperlink" Target="https://doi.org/10.1016/j.biocon.2014.11.029" TargetMode="External"/><Relationship Id="rId45" Type="http://schemas.openxmlformats.org/officeDocument/2006/relationships/hyperlink" Target="https://doi.org/10.7717/peerj.16963" TargetMode="External"/><Relationship Id="rId66" Type="http://schemas.openxmlformats.org/officeDocument/2006/relationships/hyperlink" Target="https://doi.org/10.1002/nafm.10388" TargetMode="External"/><Relationship Id="rId87" Type="http://schemas.openxmlformats.org/officeDocument/2006/relationships/hyperlink" Target="https://doi.org/10.1016/j.biocon.2014.11.038" TargetMode="External"/><Relationship Id="rId61" Type="http://schemas.openxmlformats.org/officeDocument/2006/relationships/hyperlink" Target="https://doi.org/10.1111/1755-0998.13998" TargetMode="External"/><Relationship Id="rId82" Type="http://schemas.openxmlformats.org/officeDocument/2006/relationships/hyperlink" Target="https://doi.org/10.1016/j.atmosenv.2023.119726" TargetMode="External"/><Relationship Id="rId19" Type="http://schemas.openxmlformats.org/officeDocument/2006/relationships/hyperlink" Target="about:blank" TargetMode="External"/><Relationship Id="rId14" Type="http://schemas.openxmlformats.org/officeDocument/2006/relationships/hyperlink" Target="about:blank" TargetMode="External"/><Relationship Id="rId30" Type="http://schemas.openxmlformats.org/officeDocument/2006/relationships/hyperlink" Target="about:blank" TargetMode="External"/><Relationship Id="rId35" Type="http://schemas.openxmlformats.org/officeDocument/2006/relationships/hyperlink" Target="about:blank" TargetMode="External"/><Relationship Id="rId56" Type="http://schemas.openxmlformats.org/officeDocument/2006/relationships/hyperlink" Target="https://doi.org/10.1038/s41598-025-03650-z" TargetMode="External"/><Relationship Id="rId77" Type="http://schemas.openxmlformats.org/officeDocument/2006/relationships/hyperlink" Target="https://doi.org/10.3389/fevo.2021.650717" TargetMode="External"/><Relationship Id="rId8" Type="http://schemas.openxmlformats.org/officeDocument/2006/relationships/hyperlink" Target="https://wdfw.wa.gov/fishing/management/hatcheries/escapement" TargetMode="External"/><Relationship Id="rId51" Type="http://schemas.openxmlformats.org/officeDocument/2006/relationships/hyperlink" Target="https://doi.org/10.1002/edn3.19" TargetMode="External"/><Relationship Id="rId72" Type="http://schemas.openxmlformats.org/officeDocument/2006/relationships/hyperlink" Target="https://doi.org/10.1371/journal.pone.0287567" TargetMode="External"/><Relationship Id="rId93" Type="http://schemas.openxmlformats.org/officeDocument/2006/relationships/hyperlink" Target="https://doi.org/10.1038/s41598-025-12916-5" TargetMode="External"/><Relationship Id="rId98"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TotalTime>
  <Pages>32</Pages>
  <Words>9846</Words>
  <Characters>56128</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Gledis Guri</cp:lastModifiedBy>
  <cp:revision>7</cp:revision>
  <dcterms:created xsi:type="dcterms:W3CDTF">2025-10-14T01:36:00Z</dcterms:created>
  <dcterms:modified xsi:type="dcterms:W3CDTF">2025-10-14T20:51:00Z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Bib.bib</vt:lpwstr>
  </property>
  <property fmtid="{D5CDD505-2E9C-101B-9397-08002B2CF9AE}" pid="5" name="ccsDelim">
    <vt:lpwstr>,</vt:lpwstr>
  </property>
  <property fmtid="{D5CDD505-2E9C-101B-9397-08002B2CF9AE}" pid="6" name="ccsLabelSep">
    <vt:lpwstr>—</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/Users/gledguri/Local/Pandoc/csl_styles/science-advances.csl</vt:lpwstr>
  </property>
  <property fmtid="{D5CDD505-2E9C-101B-9397-08002B2CF9AE}" pid="15" name="date">
    <vt:lpwstr>2025-06-03</vt:lpwstr>
  </property>
  <property fmtid="{D5CDD505-2E9C-101B-9397-08002B2CF9AE}" pid="16" name="eqLabels">
    <vt:lpwstr>arabic</vt:lpwstr>
  </property>
  <property fmtid="{D5CDD505-2E9C-101B-9397-08002B2CF9AE}" pid="17" name="eqnBlockInlineMath">
    <vt:lpwstr>False</vt:lpwstr>
  </property>
  <property fmtid="{D5CDD505-2E9C-101B-9397-08002B2CF9AE}" pid="18" name="eqnBlockTemplate">
    <vt:lpwstr>ti</vt:lpwstr>
  </property>
  <property fmtid="{D5CDD505-2E9C-101B-9397-08002B2CF9AE}" pid="19" name="eqnDisplayTemplate">
    <vt:lpwstr>e</vt:lpwstr>
  </property>
  <property fmtid="{D5CDD505-2E9C-101B-9397-08002B2CF9AE}" pid="20" name="eqnIndexTemplate">
    <vt:lpwstr>(i)</vt:lpwstr>
  </property>
  <property fmtid="{D5CDD505-2E9C-101B-9397-08002B2CF9AE}" pid="21" name="eqnInlineTableTemplate">
    <vt:lpwstr>e</vt:lpwstr>
  </property>
  <property fmtid="{D5CDD505-2E9C-101B-9397-08002B2CF9AE}" pid="22" name="eqnInlineTemplate">
    <vt:lpwstr>eequationNumberTeX{i}</vt:lpwstr>
  </property>
  <property fmtid="{D5CDD505-2E9C-101B-9397-08002B2CF9AE}" pid="23" name="eqnPrefix">
    <vt:lpwstr>eqnPrefix</vt:lpwstr>
  </property>
  <property fmtid="{D5CDD505-2E9C-101B-9397-08002B2CF9AE}" pid="24" name="eqnPrefixTemplate">
    <vt:lpwstr>p i</vt:lpwstr>
  </property>
  <property fmtid="{D5CDD505-2E9C-101B-9397-08002B2CF9AE}" pid="25" name="equationNumberTeX">
    <vt:lpwstr>\qquad</vt:lpwstr>
  </property>
  <property fmtid="{D5CDD505-2E9C-101B-9397-08002B2CF9AE}" pid="26" name="figLabels">
    <vt:lpwstr>arabic</vt:lpwstr>
  </property>
  <property fmtid="{D5CDD505-2E9C-101B-9397-08002B2CF9AE}" pid="27" name="figPrefix">
    <vt:lpwstr>figPrefix</vt:lpwstr>
  </property>
  <property fmtid="{D5CDD505-2E9C-101B-9397-08002B2CF9AE}" pid="28" name="figPrefixTemplate">
    <vt:lpwstr>p i</vt:lpwstr>
  </property>
  <property fmtid="{D5CDD505-2E9C-101B-9397-08002B2CF9AE}" pid="29" name="figureTemplate">
    <vt:lpwstr>figureTitle ititleDelim t</vt:lpwstr>
  </property>
  <property fmtid="{D5CDD505-2E9C-101B-9397-08002B2CF9AE}" pid="30" name="figureTitle">
    <vt:lpwstr>Figure</vt:lpwstr>
  </property>
  <property fmtid="{D5CDD505-2E9C-101B-9397-08002B2CF9AE}" pid="31" name="lastDelim">
    <vt:lpwstr>,</vt:lpwstr>
  </property>
  <property fmtid="{D5CDD505-2E9C-101B-9397-08002B2CF9AE}" pid="32" name="linkReferences">
    <vt:lpwstr>False</vt:lpwstr>
  </property>
  <property fmtid="{D5CDD505-2E9C-101B-9397-08002B2CF9AE}" pid="33" name="listItemTitleDelim">
    <vt:lpwstr>.</vt:lpwstr>
  </property>
  <property fmtid="{D5CDD505-2E9C-101B-9397-08002B2CF9AE}" pid="34" name="listingTemplate">
    <vt:lpwstr>listingTitle ititleDelim t</vt:lpwstr>
  </property>
  <property fmtid="{D5CDD505-2E9C-101B-9397-08002B2CF9AE}" pid="35" name="listingTitle">
    <vt:lpwstr>Listing</vt:lpwstr>
  </property>
  <property fmtid="{D5CDD505-2E9C-101B-9397-08002B2CF9AE}" pid="36" name="listings">
    <vt:lpwstr>False</vt:lpwstr>
  </property>
  <property fmtid="{D5CDD505-2E9C-101B-9397-08002B2CF9AE}" pid="37" name="lofItemTemplate">
    <vt:lpwstr>lofItemTitleilistItemTitleDelimt</vt:lpwstr>
  </property>
  <property fmtid="{D5CDD505-2E9C-101B-9397-08002B2CF9AE}" pid="38" name="lofItemTitle">
    <vt:lpwstr>lofItemTitle</vt:lpwstr>
  </property>
  <property fmtid="{D5CDD505-2E9C-101B-9397-08002B2CF9AE}" pid="39" name="lofTitle">
    <vt:lpwstr>List of Figures</vt:lpwstr>
  </property>
  <property fmtid="{D5CDD505-2E9C-101B-9397-08002B2CF9AE}" pid="40" name="lolItemTemplate">
    <vt:lpwstr>lolItemTitleilistItemTitleDelimt</vt:lpwstr>
  </property>
  <property fmtid="{D5CDD505-2E9C-101B-9397-08002B2CF9AE}" pid="41" name="lolItemTitle">
    <vt:lpwstr>lolItemTitle</vt:lpwstr>
  </property>
  <property fmtid="{D5CDD505-2E9C-101B-9397-08002B2CF9AE}" pid="42" name="lolTitle">
    <vt:lpwstr>List of Listings</vt:lpwstr>
  </property>
  <property fmtid="{D5CDD505-2E9C-101B-9397-08002B2CF9AE}" pid="43" name="lotItemTemplate">
    <vt:lpwstr>lotItemTitleilistItemTitleDelimt</vt:lpwstr>
  </property>
  <property fmtid="{D5CDD505-2E9C-101B-9397-08002B2CF9AE}" pid="44" name="lotItemTitle">
    <vt:lpwstr>lotItemTitle</vt:lpwstr>
  </property>
  <property fmtid="{D5CDD505-2E9C-101B-9397-08002B2CF9AE}" pid="45" name="lotTitle">
    <vt:lpwstr>List of Tables</vt:lpwstr>
  </property>
  <property fmtid="{D5CDD505-2E9C-101B-9397-08002B2CF9AE}" pid="46" name="lstLabels">
    <vt:lpwstr>arabic</vt:lpwstr>
  </property>
  <property fmtid="{D5CDD505-2E9C-101B-9397-08002B2CF9AE}" pid="47" name="lstPrefix">
    <vt:lpwstr>lstPrefix</vt:lpwstr>
  </property>
  <property fmtid="{D5CDD505-2E9C-101B-9397-08002B2CF9AE}" pid="48" name="lstPrefixTemplate">
    <vt:lpwstr>p i</vt:lpwstr>
  </property>
  <property fmtid="{D5CDD505-2E9C-101B-9397-08002B2CF9AE}" pid="49" name="nameInLink">
    <vt:lpwstr>False</vt:lpwstr>
  </property>
  <property fmtid="{D5CDD505-2E9C-101B-9397-08002B2CF9AE}" pid="50" name="numberSections">
    <vt:lpwstr>False</vt:lpwstr>
  </property>
  <property fmtid="{D5CDD505-2E9C-101B-9397-08002B2CF9AE}" pid="51" name="pairDelim">
    <vt:lpwstr>,</vt:lpwstr>
  </property>
  <property fmtid="{D5CDD505-2E9C-101B-9397-08002B2CF9AE}" pid="52" name="rangeDelim">
    <vt:lpwstr>-</vt:lpwstr>
  </property>
  <property fmtid="{D5CDD505-2E9C-101B-9397-08002B2CF9AE}" pid="53" name="refDelim">
    <vt:lpwstr>,</vt:lpwstr>
  </property>
  <property fmtid="{D5CDD505-2E9C-101B-9397-08002B2CF9AE}" pid="54" name="refIndexTemplate">
    <vt:lpwstr>isuf</vt:lpwstr>
  </property>
  <property fmtid="{D5CDD505-2E9C-101B-9397-08002B2CF9AE}" pid="55" name="secHeaderDelim">
    <vt:lpwstr>secHeaderDelim</vt:lpwstr>
  </property>
  <property fmtid="{D5CDD505-2E9C-101B-9397-08002B2CF9AE}" pid="56" name="secHeaderTemplate">
    <vt:lpwstr>isecHeaderDelim[n]t</vt:lpwstr>
  </property>
  <property fmtid="{D5CDD505-2E9C-101B-9397-08002B2CF9AE}" pid="57" name="secLabels">
    <vt:lpwstr>arabic</vt:lpwstr>
  </property>
  <property fmtid="{D5CDD505-2E9C-101B-9397-08002B2CF9AE}" pid="58" name="secPrefix">
    <vt:lpwstr>secPrefix</vt:lpwstr>
  </property>
  <property fmtid="{D5CDD505-2E9C-101B-9397-08002B2CF9AE}" pid="59" name="secPrefixTemplate">
    <vt:lpwstr>p i</vt:lpwstr>
  </property>
  <property fmtid="{D5CDD505-2E9C-101B-9397-08002B2CF9AE}" pid="60" name="sectionsDepth">
    <vt:lpwstr>0</vt:lpwstr>
  </property>
  <property fmtid="{D5CDD505-2E9C-101B-9397-08002B2CF9AE}" pid="61" name="subfigGrid">
    <vt:lpwstr>False</vt:lpwstr>
  </property>
  <property fmtid="{D5CDD505-2E9C-101B-9397-08002B2CF9AE}" pid="62" name="subfigLabels">
    <vt:lpwstr>alpha a</vt:lpwstr>
  </property>
  <property fmtid="{D5CDD505-2E9C-101B-9397-08002B2CF9AE}" pid="63" name="subfigureChildTemplate">
    <vt:lpwstr>i</vt:lpwstr>
  </property>
  <property fmtid="{D5CDD505-2E9C-101B-9397-08002B2CF9AE}" pid="64" name="subfigureRefIndexTemplate">
    <vt:lpwstr>isuf (s)</vt:lpwstr>
  </property>
  <property fmtid="{D5CDD505-2E9C-101B-9397-08002B2CF9AE}" pid="65" name="subfigureTemplate">
    <vt:lpwstr>figureTitle ititleDelim t. ccs</vt:lpwstr>
  </property>
  <property fmtid="{D5CDD505-2E9C-101B-9397-08002B2CF9AE}" pid="66" name="tableEqns">
    <vt:lpwstr>False</vt:lpwstr>
  </property>
  <property fmtid="{D5CDD505-2E9C-101B-9397-08002B2CF9AE}" pid="67" name="tableTemplate">
    <vt:lpwstr>tableTitle ititleDelim t</vt:lpwstr>
  </property>
  <property fmtid="{D5CDD505-2E9C-101B-9397-08002B2CF9AE}" pid="68" name="tableTitle">
    <vt:lpwstr>Table</vt:lpwstr>
  </property>
  <property fmtid="{D5CDD505-2E9C-101B-9397-08002B2CF9AE}" pid="69" name="tblLabels">
    <vt:lpwstr>arabic</vt:lpwstr>
  </property>
  <property fmtid="{D5CDD505-2E9C-101B-9397-08002B2CF9AE}" pid="70" name="tblPrefix">
    <vt:lpwstr>tblPrefix</vt:lpwstr>
  </property>
  <property fmtid="{D5CDD505-2E9C-101B-9397-08002B2CF9AE}" pid="71" name="tblPrefixTemplate">
    <vt:lpwstr>p i</vt:lpwstr>
  </property>
  <property fmtid="{D5CDD505-2E9C-101B-9397-08002B2CF9AE}" pid="72" name="titleDelim">
    <vt:lpwstr>:</vt:lpwstr>
  </property>
</Properties>
</file>